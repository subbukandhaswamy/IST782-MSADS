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CDB9D5" w14:textId="5AF11CF7" w:rsidR="00EF53E4" w:rsidRDefault="00EF53E4" w:rsidP="0078050E">
      <w:r>
        <w:rPr>
          <w:noProof/>
        </w:rPr>
        <mc:AlternateContent>
          <mc:Choice Requires="wpg">
            <w:drawing>
              <wp:anchor distT="0" distB="0" distL="228600" distR="228600" simplePos="0" relativeHeight="251659264" behindDoc="1" locked="0" layoutInCell="1" allowOverlap="1" wp14:anchorId="4ADF978B" wp14:editId="79A4F985">
                <wp:simplePos x="0" y="0"/>
                <wp:positionH relativeFrom="margin">
                  <wp:posOffset>4114800</wp:posOffset>
                </wp:positionH>
                <wp:positionV relativeFrom="margin">
                  <wp:posOffset>231775</wp:posOffset>
                </wp:positionV>
                <wp:extent cx="1828800" cy="7919085"/>
                <wp:effectExtent l="0" t="0" r="17145" b="24765"/>
                <wp:wrapSquare wrapText="bothSides"/>
                <wp:docPr id="201" name="Group 201"/>
                <wp:cNvGraphicFramePr/>
                <a:graphic xmlns:a="http://schemas.openxmlformats.org/drawingml/2006/main">
                  <a:graphicData uri="http://schemas.microsoft.com/office/word/2010/wordprocessingGroup">
                    <wpg:wgp>
                      <wpg:cNvGrpSpPr/>
                      <wpg:grpSpPr>
                        <a:xfrm>
                          <a:off x="0" y="0"/>
                          <a:ext cx="1828800" cy="7919085"/>
                          <a:chOff x="0" y="231820"/>
                          <a:chExt cx="1828800" cy="7919219"/>
                        </a:xfrm>
                      </wpg:grpSpPr>
                      <wps:wsp>
                        <wps:cNvPr id="203" name="Rectangle 203"/>
                        <wps:cNvSpPr/>
                        <wps:spPr>
                          <a:xfrm>
                            <a:off x="0" y="927279"/>
                            <a:ext cx="1828800" cy="7223760"/>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60C385B0" w14:textId="77777777" w:rsidR="00EF53E4" w:rsidRDefault="00EF53E4" w:rsidP="00EF53E4">
                              <w:pPr>
                                <w:jc w:val="center"/>
                                <w:rPr>
                                  <w:color w:val="000000" w:themeColor="text1"/>
                                  <w:sz w:val="40"/>
                                  <w:szCs w:val="40"/>
                                </w:rPr>
                              </w:pPr>
                            </w:p>
                            <w:p w14:paraId="5DB66ADD" w14:textId="77777777" w:rsidR="00EF53E4" w:rsidRDefault="00EF53E4" w:rsidP="00EF53E4">
                              <w:pPr>
                                <w:jc w:val="center"/>
                                <w:rPr>
                                  <w:color w:val="000000" w:themeColor="text1"/>
                                  <w:sz w:val="40"/>
                                  <w:szCs w:val="40"/>
                                </w:rPr>
                              </w:pPr>
                            </w:p>
                            <w:p w14:paraId="23779627" w14:textId="77777777" w:rsidR="00EF53E4" w:rsidRDefault="00EF53E4" w:rsidP="00EF53E4">
                              <w:pPr>
                                <w:jc w:val="center"/>
                                <w:rPr>
                                  <w:color w:val="000000" w:themeColor="text1"/>
                                  <w:sz w:val="40"/>
                                  <w:szCs w:val="40"/>
                                </w:rPr>
                              </w:pPr>
                            </w:p>
                            <w:p w14:paraId="4212037B" w14:textId="77777777" w:rsidR="00EF53E4" w:rsidRDefault="00EF53E4" w:rsidP="00EF53E4">
                              <w:pPr>
                                <w:jc w:val="center"/>
                                <w:rPr>
                                  <w:color w:val="000000" w:themeColor="text1"/>
                                  <w:sz w:val="40"/>
                                  <w:szCs w:val="40"/>
                                </w:rPr>
                              </w:pPr>
                            </w:p>
                            <w:p w14:paraId="00A6AA98" w14:textId="77777777" w:rsidR="00EF53E4" w:rsidRDefault="00EF53E4" w:rsidP="00EF53E4">
                              <w:pPr>
                                <w:jc w:val="center"/>
                                <w:rPr>
                                  <w:color w:val="000000" w:themeColor="text1"/>
                                  <w:sz w:val="40"/>
                                  <w:szCs w:val="40"/>
                                </w:rPr>
                              </w:pPr>
                            </w:p>
                            <w:p w14:paraId="1D31451C" w14:textId="77777777" w:rsidR="00EF53E4" w:rsidRDefault="00EF53E4" w:rsidP="00EF53E4">
                              <w:pPr>
                                <w:jc w:val="center"/>
                                <w:rPr>
                                  <w:color w:val="000000" w:themeColor="text1"/>
                                  <w:sz w:val="40"/>
                                  <w:szCs w:val="40"/>
                                </w:rPr>
                              </w:pPr>
                            </w:p>
                            <w:p w14:paraId="1F8CA591" w14:textId="0D39CFBA" w:rsidR="00EF53E4" w:rsidRDefault="00EF53E4" w:rsidP="00A01CD9">
                              <w:pPr>
                                <w:jc w:val="center"/>
                                <w:rPr>
                                  <w:sz w:val="40"/>
                                  <w:szCs w:val="40"/>
                                </w:rPr>
                              </w:pPr>
                              <w:r w:rsidRPr="00EF53E4">
                                <w:rPr>
                                  <w:sz w:val="40"/>
                                  <w:szCs w:val="40"/>
                                </w:rPr>
                                <w:t>Subbu Kandhaswamy</w:t>
                              </w:r>
                            </w:p>
                            <w:p w14:paraId="7DE2DAB9" w14:textId="02EDE857" w:rsidR="00413E46" w:rsidRDefault="00413E46" w:rsidP="00A01CD9">
                              <w:pPr>
                                <w:jc w:val="center"/>
                                <w:rPr>
                                  <w:sz w:val="40"/>
                                  <w:szCs w:val="40"/>
                                </w:rPr>
                              </w:pPr>
                            </w:p>
                            <w:p w14:paraId="5084B18B" w14:textId="787E1B07" w:rsidR="00413E46" w:rsidRDefault="00413E46" w:rsidP="00413E46">
                              <w:pPr>
                                <w:jc w:val="center"/>
                                <w:rPr>
                                  <w:caps/>
                                </w:rPr>
                              </w:pPr>
                              <w:r w:rsidRPr="00413E46">
                                <w:rPr>
                                  <w:caps/>
                                </w:rPr>
                                <w:t xml:space="preserve">ID </w:t>
                              </w:r>
                              <w:r w:rsidR="004D562B">
                                <w:rPr>
                                  <w:caps/>
                                </w:rPr>
                                <w:t>–</w:t>
                              </w:r>
                              <w:r w:rsidRPr="00413E46">
                                <w:rPr>
                                  <w:caps/>
                                </w:rPr>
                                <w:t xml:space="preserve"> 743189972</w:t>
                              </w:r>
                            </w:p>
                            <w:p w14:paraId="7BF71244" w14:textId="09AD96EC" w:rsidR="00413E46" w:rsidRPr="004D562B" w:rsidRDefault="004D562B" w:rsidP="004D562B">
                              <w:pPr>
                                <w:jc w:val="center"/>
                              </w:pPr>
                              <w:hyperlink r:id="rId7" w:history="1">
                                <w:r w:rsidRPr="004B5157">
                                  <w:rPr>
                                    <w:rStyle w:val="Hyperlink"/>
                                  </w:rPr>
                                  <w:t>skandhas@syr.edu</w:t>
                                </w:r>
                              </w:hyperlink>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04" name="Text Box 204"/>
                        <wps:cNvSpPr txBox="1"/>
                        <wps:spPr>
                          <a:xfrm>
                            <a:off x="0" y="231820"/>
                            <a:ext cx="1828800" cy="685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7166F2" w14:textId="753BD574" w:rsidR="00EF53E4" w:rsidRDefault="00EF53E4">
                              <w:pPr>
                                <w:pStyle w:val="NoSpacing"/>
                                <w:jc w:val="center"/>
                                <w:rPr>
                                  <w:rFonts w:asciiTheme="majorHAnsi" w:eastAsiaTheme="majorEastAsia" w:hAnsiTheme="majorHAnsi" w:cstheme="majorBidi"/>
                                  <w:caps/>
                                  <w:color w:val="4472C4" w:themeColor="accent1"/>
                                  <w:sz w:val="28"/>
                                  <w:szCs w:val="28"/>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spAutoFit/>
                        </wps:bodyPr>
                      </wps:wsp>
                    </wpg:wgp>
                  </a:graphicData>
                </a:graphic>
                <wp14:sizeRelH relativeFrom="margin">
                  <wp14:pctWidth>30800</wp14:pctWidth>
                </wp14:sizeRelH>
                <wp14:sizeRelV relativeFrom="margin">
                  <wp14:pctHeight>0</wp14:pctHeight>
                </wp14:sizeRelV>
              </wp:anchor>
            </w:drawing>
          </mc:Choice>
          <mc:Fallback>
            <w:pict>
              <v:group w14:anchorId="4ADF978B" id="Group 201" o:spid="_x0000_s1026" style="position:absolute;margin-left:324pt;margin-top:18.25pt;width:2in;height:623.55pt;z-index:-251657216;mso-width-percent:308;mso-wrap-distance-left:18pt;mso-wrap-distance-right:18pt;mso-position-horizontal-relative:margin;mso-position-vertical-relative:margin;mso-width-percent:308;mso-width-relative:margin;mso-height-relative:margin" coordorigin=",2318" coordsize="18288,79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">
                <v:rect id="Rectangle 203" o:spid="_x0000_s1027" style="position:absolute;top:9272;width:18288;height:7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" fillcolor="#ee853d [3029]" strokecolor="#ed7d31 [3205]" strokeweight=".5pt">
                  <v:fill color2="#ec7a2d [3173]" rotate="t" colors="0 #f18c55;.5 #f67b28;1 #e56b17" focus="100%" type="gradient">
                    <o:fill v:ext="view" type="gradientUnscaled"/>
                  </v:fill>
                  <v:textbox inset=",14.4pt,8.64pt,18pt">
                    <w:txbxContent>
                      <w:p w14:paraId="60C385B0" w14:textId="77777777" w:rsidR="00EF53E4" w:rsidRDefault="00EF53E4" w:rsidP="00EF53E4">
                        <w:pPr>
                          <w:jc w:val="center"/>
                          <w:rPr>
                            <w:color w:val="000000" w:themeColor="text1"/>
                            <w:sz w:val="40"/>
                            <w:szCs w:val="40"/>
                          </w:rPr>
                        </w:pPr>
                      </w:p>
                      <w:p w14:paraId="5DB66ADD" w14:textId="77777777" w:rsidR="00EF53E4" w:rsidRDefault="00EF53E4" w:rsidP="00EF53E4">
                        <w:pPr>
                          <w:jc w:val="center"/>
                          <w:rPr>
                            <w:color w:val="000000" w:themeColor="text1"/>
                            <w:sz w:val="40"/>
                            <w:szCs w:val="40"/>
                          </w:rPr>
                        </w:pPr>
                      </w:p>
                      <w:p w14:paraId="23779627" w14:textId="77777777" w:rsidR="00EF53E4" w:rsidRDefault="00EF53E4" w:rsidP="00EF53E4">
                        <w:pPr>
                          <w:jc w:val="center"/>
                          <w:rPr>
                            <w:color w:val="000000" w:themeColor="text1"/>
                            <w:sz w:val="40"/>
                            <w:szCs w:val="40"/>
                          </w:rPr>
                        </w:pPr>
                      </w:p>
                      <w:p w14:paraId="4212037B" w14:textId="77777777" w:rsidR="00EF53E4" w:rsidRDefault="00EF53E4" w:rsidP="00EF53E4">
                        <w:pPr>
                          <w:jc w:val="center"/>
                          <w:rPr>
                            <w:color w:val="000000" w:themeColor="text1"/>
                            <w:sz w:val="40"/>
                            <w:szCs w:val="40"/>
                          </w:rPr>
                        </w:pPr>
                      </w:p>
                      <w:p w14:paraId="00A6AA98" w14:textId="77777777" w:rsidR="00EF53E4" w:rsidRDefault="00EF53E4" w:rsidP="00EF53E4">
                        <w:pPr>
                          <w:jc w:val="center"/>
                          <w:rPr>
                            <w:color w:val="000000" w:themeColor="text1"/>
                            <w:sz w:val="40"/>
                            <w:szCs w:val="40"/>
                          </w:rPr>
                        </w:pPr>
                      </w:p>
                      <w:p w14:paraId="1D31451C" w14:textId="77777777" w:rsidR="00EF53E4" w:rsidRDefault="00EF53E4" w:rsidP="00EF53E4">
                        <w:pPr>
                          <w:jc w:val="center"/>
                          <w:rPr>
                            <w:color w:val="000000" w:themeColor="text1"/>
                            <w:sz w:val="40"/>
                            <w:szCs w:val="40"/>
                          </w:rPr>
                        </w:pPr>
                      </w:p>
                      <w:p w14:paraId="1F8CA591" w14:textId="0D39CFBA" w:rsidR="00EF53E4" w:rsidRDefault="00EF53E4" w:rsidP="00A01CD9">
                        <w:pPr>
                          <w:jc w:val="center"/>
                          <w:rPr>
                            <w:sz w:val="40"/>
                            <w:szCs w:val="40"/>
                          </w:rPr>
                        </w:pPr>
                        <w:r w:rsidRPr="00EF53E4">
                          <w:rPr>
                            <w:sz w:val="40"/>
                            <w:szCs w:val="40"/>
                          </w:rPr>
                          <w:t>Subbu Kandhaswamy</w:t>
                        </w:r>
                      </w:p>
                      <w:p w14:paraId="7DE2DAB9" w14:textId="02EDE857" w:rsidR="00413E46" w:rsidRDefault="00413E46" w:rsidP="00A01CD9">
                        <w:pPr>
                          <w:jc w:val="center"/>
                          <w:rPr>
                            <w:sz w:val="40"/>
                            <w:szCs w:val="40"/>
                          </w:rPr>
                        </w:pPr>
                      </w:p>
                      <w:p w14:paraId="5084B18B" w14:textId="787E1B07" w:rsidR="00413E46" w:rsidRDefault="00413E46" w:rsidP="00413E46">
                        <w:pPr>
                          <w:jc w:val="center"/>
                          <w:rPr>
                            <w:caps/>
                          </w:rPr>
                        </w:pPr>
                        <w:r w:rsidRPr="00413E46">
                          <w:rPr>
                            <w:caps/>
                          </w:rPr>
                          <w:t xml:space="preserve">ID </w:t>
                        </w:r>
                        <w:r w:rsidR="004D562B">
                          <w:rPr>
                            <w:caps/>
                          </w:rPr>
                          <w:t>–</w:t>
                        </w:r>
                        <w:r w:rsidRPr="00413E46">
                          <w:rPr>
                            <w:caps/>
                          </w:rPr>
                          <w:t xml:space="preserve"> 743189972</w:t>
                        </w:r>
                      </w:p>
                      <w:p w14:paraId="7BF71244" w14:textId="09AD96EC" w:rsidR="00413E46" w:rsidRPr="004D562B" w:rsidRDefault="004D562B" w:rsidP="004D562B">
                        <w:pPr>
                          <w:jc w:val="center"/>
                        </w:pPr>
                        <w:hyperlink r:id="rId8" w:history="1">
                          <w:r w:rsidRPr="004B5157">
                            <w:rPr>
                              <w:rStyle w:val="Hyperlink"/>
                            </w:rPr>
                            <w:t>skandhas@syr.edu</w:t>
                          </w:r>
                        </w:hyperlink>
                      </w:p>
                    </w:txbxContent>
                  </v:textbox>
                </v:rect>
                <v:shapetype id="_x0000_t202" coordsize="21600,21600" o:spt="202" path="m,l,21600r21600,l21600,xe">
                  <v:stroke joinstyle="miter"/>
                  <v:path gradientshapeok="t" o:connecttype="rect"/>
                </v:shapetype>
                <v:shape id="Text Box 204" o:spid="_x0000_s1028" type="#_x0000_t202" style="position:absolute;top:2318;width:1828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" fillcolor="white [3212]" stroked="f" strokeweight=".5pt">
                  <v:textbox style="mso-fit-shape-to-text:t" inset=",7.2pt,,7.2pt">
                    <w:txbxContent>
                      <w:p w14:paraId="4C7166F2" w14:textId="753BD574" w:rsidR="00EF53E4" w:rsidRDefault="00EF53E4">
                        <w:pPr>
                          <w:pStyle w:val="NoSpacing"/>
                          <w:jc w:val="center"/>
                          <w:rPr>
                            <w:rFonts w:asciiTheme="majorHAnsi" w:eastAsiaTheme="majorEastAsia" w:hAnsiTheme="majorHAnsi" w:cstheme="majorBidi"/>
                            <w:caps/>
                            <w:color w:val="4472C4" w:themeColor="accent1"/>
                            <w:sz w:val="28"/>
                            <w:szCs w:val="28"/>
                          </w:rPr>
                        </w:pPr>
                      </w:p>
                    </w:txbxContent>
                  </v:textbox>
                </v:shape>
                <w10:wrap type="square" anchorx="margin" anchory="margin"/>
              </v:group>
            </w:pict>
          </mc:Fallback>
        </mc:AlternateContent>
      </w:r>
    </w:p>
    <w:p w14:paraId="33E2A5B5" w14:textId="798C3C42" w:rsidR="002A3F6A" w:rsidRDefault="002A3F6A" w:rsidP="002A3F6A"/>
    <w:p w14:paraId="17D63662" w14:textId="77777777" w:rsidR="00EF53E4" w:rsidRDefault="00EF53E4" w:rsidP="00EF53E4">
      <w:pPr>
        <w:rPr>
          <w:sz w:val="144"/>
          <w:szCs w:val="144"/>
        </w:rPr>
      </w:pPr>
    </w:p>
    <w:p w14:paraId="4D3644BC" w14:textId="2B570814" w:rsidR="00EF53E4" w:rsidRPr="00CC18BD" w:rsidRDefault="00A01CD9" w:rsidP="00A01CD9">
      <w:pPr>
        <w:jc w:val="right"/>
        <w:rPr>
          <w:sz w:val="110"/>
          <w:szCs w:val="110"/>
        </w:rPr>
      </w:pPr>
      <w:r w:rsidRPr="00CC18BD">
        <w:rPr>
          <w:sz w:val="110"/>
          <w:szCs w:val="110"/>
        </w:rPr>
        <w:t>MSADS</w:t>
      </w:r>
    </w:p>
    <w:p w14:paraId="13F0AC83" w14:textId="7233EDCA" w:rsidR="00EF53E4" w:rsidRPr="00CC18BD" w:rsidRDefault="00EF53E4" w:rsidP="00A01CD9">
      <w:pPr>
        <w:jc w:val="right"/>
        <w:rPr>
          <w:sz w:val="110"/>
          <w:szCs w:val="110"/>
        </w:rPr>
      </w:pPr>
      <w:r w:rsidRPr="00CC18BD">
        <w:rPr>
          <w:sz w:val="110"/>
          <w:szCs w:val="110"/>
        </w:rPr>
        <w:t>Portfolio Milestone</w:t>
      </w:r>
    </w:p>
    <w:p w14:paraId="6CBE5216" w14:textId="5C601658" w:rsidR="00EF53E4" w:rsidRPr="00EF53E4" w:rsidRDefault="00EF53E4" w:rsidP="00EF53E4"/>
    <w:p w14:paraId="6D460DA6" w14:textId="2C2D3ECF" w:rsidR="00EF53E4" w:rsidRPr="00A01CD9" w:rsidRDefault="00A01CD9" w:rsidP="00A01CD9">
      <w:pPr>
        <w:jc w:val="right"/>
        <w:rPr>
          <w:color w:val="2F5496" w:themeColor="accent1" w:themeShade="BF"/>
        </w:rPr>
      </w:pPr>
      <w:r w:rsidRPr="00A01CD9">
        <w:rPr>
          <w:color w:val="2F5496" w:themeColor="accent1" w:themeShade="BF"/>
        </w:rPr>
        <w:t>Syracuse University, March 2022</w:t>
      </w:r>
    </w:p>
    <w:p w14:paraId="40DF8782" w14:textId="5A5E6263" w:rsidR="00EF53E4" w:rsidRPr="00EF53E4" w:rsidRDefault="00EF53E4" w:rsidP="00EF53E4"/>
    <w:p w14:paraId="71F159D6" w14:textId="531059D5" w:rsidR="00EF53E4" w:rsidRPr="00EF53E4" w:rsidRDefault="00EF53E4" w:rsidP="00EF53E4"/>
    <w:p w14:paraId="35531A38" w14:textId="1CB6259D" w:rsidR="00EF53E4" w:rsidRPr="00BD3407" w:rsidRDefault="00BD3407" w:rsidP="00BD3407">
      <w:pPr>
        <w:jc w:val="right"/>
        <w:rPr>
          <w:sz w:val="20"/>
          <w:szCs w:val="20"/>
        </w:rPr>
      </w:pPr>
      <w:r>
        <w:rPr>
          <w:sz w:val="20"/>
          <w:szCs w:val="20"/>
        </w:rPr>
        <w:t>Skandhas-&gt;</w:t>
      </w:r>
      <w:r w:rsidRPr="00BD3407">
        <w:rPr>
          <w:sz w:val="20"/>
          <w:szCs w:val="20"/>
        </w:rPr>
        <w:t xml:space="preserve">Google shared </w:t>
      </w:r>
      <w:r>
        <w:rPr>
          <w:sz w:val="20"/>
          <w:szCs w:val="20"/>
        </w:rPr>
        <w:t>drive link</w:t>
      </w:r>
    </w:p>
    <w:p w14:paraId="064FAED6" w14:textId="4803EDE0" w:rsidR="00BD3407" w:rsidRPr="00BD3407" w:rsidRDefault="00BD3407" w:rsidP="00BD3407">
      <w:pPr>
        <w:jc w:val="right"/>
        <w:rPr>
          <w:sz w:val="20"/>
          <w:szCs w:val="20"/>
        </w:rPr>
      </w:pPr>
      <w:hyperlink r:id="rId9" w:history="1">
        <w:r w:rsidRPr="00BD3407">
          <w:rPr>
            <w:rStyle w:val="Hyperlink"/>
            <w:rFonts w:ascii="Calibri" w:hAnsi="Calibri" w:cs="Calibri"/>
            <w:sz w:val="20"/>
            <w:szCs w:val="20"/>
          </w:rPr>
          <w:t>https://drive.google.com/drive/folders/1hrhs_qrq-07ghDqtCAC2Pc0IAKQMo3rK?usp=sharing</w:t>
        </w:r>
      </w:hyperlink>
      <w:r w:rsidRPr="00BD3407">
        <w:rPr>
          <w:rFonts w:ascii="Calibri" w:hAnsi="Calibri" w:cs="Calibri"/>
          <w:color w:val="000000"/>
          <w:sz w:val="20"/>
          <w:szCs w:val="20"/>
        </w:rPr>
        <w:t xml:space="preserve"> </w:t>
      </w:r>
    </w:p>
    <w:p w14:paraId="36377AD8" w14:textId="09707EB3" w:rsidR="00EF53E4" w:rsidRPr="00EF53E4" w:rsidRDefault="00EF53E4" w:rsidP="00EF53E4"/>
    <w:p w14:paraId="3BB93E6B" w14:textId="6A4C5AA1" w:rsidR="00EF53E4" w:rsidRPr="00713248" w:rsidRDefault="00BD3407" w:rsidP="00713248">
      <w:pPr>
        <w:jc w:val="right"/>
        <w:rPr>
          <w:sz w:val="20"/>
          <w:szCs w:val="20"/>
        </w:rPr>
      </w:pPr>
      <w:r>
        <w:rPr>
          <w:sz w:val="20"/>
          <w:szCs w:val="20"/>
        </w:rPr>
        <w:t>skandhas-&gt;</w:t>
      </w:r>
      <w:proofErr w:type="spellStart"/>
      <w:r w:rsidR="00713248" w:rsidRPr="00713248">
        <w:rPr>
          <w:sz w:val="20"/>
          <w:szCs w:val="20"/>
        </w:rPr>
        <w:t>Git</w:t>
      </w:r>
      <w:proofErr w:type="spellEnd"/>
      <w:r w:rsidR="00713248" w:rsidRPr="00713248">
        <w:rPr>
          <w:sz w:val="20"/>
          <w:szCs w:val="20"/>
        </w:rPr>
        <w:t xml:space="preserve"> repo</w:t>
      </w:r>
      <w:r w:rsidR="00713248">
        <w:rPr>
          <w:sz w:val="20"/>
          <w:szCs w:val="20"/>
        </w:rPr>
        <w:t xml:space="preserve"> </w:t>
      </w:r>
      <w:r w:rsidR="00713248" w:rsidRPr="00713248">
        <w:rPr>
          <w:sz w:val="20"/>
          <w:szCs w:val="20"/>
        </w:rPr>
        <w:t xml:space="preserve">with course projects covered </w:t>
      </w:r>
      <w:r w:rsidR="00713248">
        <w:rPr>
          <w:sz w:val="20"/>
          <w:szCs w:val="20"/>
        </w:rPr>
        <w:t xml:space="preserve">in this </w:t>
      </w:r>
      <w:r>
        <w:rPr>
          <w:sz w:val="20"/>
          <w:szCs w:val="20"/>
        </w:rPr>
        <w:t>portfolio</w:t>
      </w:r>
    </w:p>
    <w:p w14:paraId="6598033B" w14:textId="0D4E01F9" w:rsidR="00713248" w:rsidRPr="00713248" w:rsidRDefault="00713248" w:rsidP="00713248">
      <w:pPr>
        <w:jc w:val="right"/>
        <w:rPr>
          <w:sz w:val="20"/>
          <w:szCs w:val="20"/>
        </w:rPr>
      </w:pPr>
      <w:hyperlink r:id="rId10" w:history="1">
        <w:r w:rsidRPr="00713248">
          <w:rPr>
            <w:rStyle w:val="Hyperlink"/>
            <w:sz w:val="20"/>
            <w:szCs w:val="20"/>
          </w:rPr>
          <w:t>https://github.com/subbukandhaswamy/IST782-MSADS</w:t>
        </w:r>
      </w:hyperlink>
      <w:r w:rsidRPr="00713248">
        <w:rPr>
          <w:sz w:val="20"/>
          <w:szCs w:val="20"/>
        </w:rPr>
        <w:t xml:space="preserve"> </w:t>
      </w:r>
    </w:p>
    <w:p w14:paraId="255617B7" w14:textId="72D89BFF" w:rsidR="00EF53E4" w:rsidRPr="00EF53E4" w:rsidRDefault="00EF53E4" w:rsidP="00EF53E4"/>
    <w:p w14:paraId="1AB0CBEB" w14:textId="49C36C59" w:rsidR="007054E6" w:rsidRDefault="007054E6" w:rsidP="007054E6">
      <w:pPr>
        <w:pStyle w:val="Heading1"/>
        <w:jc w:val="center"/>
        <w:rPr>
          <w:sz w:val="52"/>
          <w:szCs w:val="52"/>
        </w:rPr>
      </w:pPr>
      <w:r w:rsidRPr="00A67181">
        <w:rPr>
          <w:sz w:val="52"/>
          <w:szCs w:val="52"/>
        </w:rPr>
        <w:lastRenderedPageBreak/>
        <w:t>Table of Contents</w:t>
      </w:r>
    </w:p>
    <w:p w14:paraId="692066C6" w14:textId="77777777" w:rsidR="00A67181" w:rsidRPr="00A67181" w:rsidRDefault="00A67181" w:rsidP="00A67181"/>
    <w:p w14:paraId="6234B707" w14:textId="1B5E838D" w:rsidR="007054E6" w:rsidRPr="00A67181" w:rsidRDefault="007054E6" w:rsidP="007054E6"/>
    <w:p w14:paraId="13E9834E" w14:textId="3D67A962" w:rsidR="007054E6" w:rsidRPr="00800098" w:rsidRDefault="007054E6" w:rsidP="00A67181">
      <w:pPr>
        <w:pStyle w:val="ListParagraph"/>
        <w:numPr>
          <w:ilvl w:val="0"/>
          <w:numId w:val="4"/>
        </w:numPr>
        <w:spacing w:line="360" w:lineRule="auto"/>
        <w:rPr>
          <w:sz w:val="40"/>
          <w:szCs w:val="40"/>
        </w:rPr>
      </w:pPr>
      <w:hyperlink w:anchor="Intro" w:history="1">
        <w:r w:rsidRPr="00800098">
          <w:rPr>
            <w:rStyle w:val="Hyperlink"/>
            <w:color w:val="auto"/>
            <w:sz w:val="40"/>
            <w:szCs w:val="40"/>
          </w:rPr>
          <w:t>Intro</w:t>
        </w:r>
        <w:r w:rsidRPr="00800098">
          <w:rPr>
            <w:rStyle w:val="Hyperlink"/>
            <w:color w:val="auto"/>
            <w:sz w:val="40"/>
            <w:szCs w:val="40"/>
          </w:rPr>
          <w:t>d</w:t>
        </w:r>
        <w:r w:rsidRPr="00800098">
          <w:rPr>
            <w:rStyle w:val="Hyperlink"/>
            <w:color w:val="auto"/>
            <w:sz w:val="40"/>
            <w:szCs w:val="40"/>
          </w:rPr>
          <w:t>uction</w:t>
        </w:r>
      </w:hyperlink>
      <w:r w:rsidRPr="00800098">
        <w:rPr>
          <w:sz w:val="40"/>
          <w:szCs w:val="40"/>
        </w:rPr>
        <w:t xml:space="preserve"> </w:t>
      </w:r>
    </w:p>
    <w:p w14:paraId="4CD9E992" w14:textId="3FB0BAD9" w:rsidR="007054E6" w:rsidRPr="00800098" w:rsidRDefault="00266E59" w:rsidP="00A67181">
      <w:pPr>
        <w:pStyle w:val="ListParagraph"/>
        <w:numPr>
          <w:ilvl w:val="0"/>
          <w:numId w:val="4"/>
        </w:numPr>
        <w:spacing w:line="360" w:lineRule="auto"/>
        <w:rPr>
          <w:sz w:val="40"/>
          <w:szCs w:val="40"/>
        </w:rPr>
      </w:pPr>
      <w:hyperlink w:anchor="KLO" w:history="1">
        <w:r w:rsidR="007054E6" w:rsidRPr="00800098">
          <w:rPr>
            <w:rStyle w:val="Hyperlink"/>
            <w:sz w:val="40"/>
            <w:szCs w:val="40"/>
          </w:rPr>
          <w:t>Learning Objective</w:t>
        </w:r>
      </w:hyperlink>
    </w:p>
    <w:p w14:paraId="76DB4E16" w14:textId="024F4BCF" w:rsidR="007054E6" w:rsidRPr="00800098" w:rsidRDefault="00266E59" w:rsidP="00A67181">
      <w:pPr>
        <w:pStyle w:val="ListParagraph"/>
        <w:numPr>
          <w:ilvl w:val="0"/>
          <w:numId w:val="4"/>
        </w:numPr>
        <w:spacing w:line="360" w:lineRule="auto"/>
        <w:rPr>
          <w:sz w:val="40"/>
          <w:szCs w:val="40"/>
        </w:rPr>
      </w:pPr>
      <w:hyperlink w:anchor="ist659" w:history="1">
        <w:r w:rsidR="007054E6" w:rsidRPr="00800098">
          <w:rPr>
            <w:rStyle w:val="Hyperlink"/>
            <w:sz w:val="40"/>
            <w:szCs w:val="40"/>
          </w:rPr>
          <w:t>IST 659 – Database Administration</w:t>
        </w:r>
      </w:hyperlink>
      <w:r w:rsidR="007054E6" w:rsidRPr="00800098">
        <w:rPr>
          <w:sz w:val="40"/>
          <w:szCs w:val="40"/>
        </w:rPr>
        <w:t xml:space="preserve"> </w:t>
      </w:r>
    </w:p>
    <w:p w14:paraId="0209BD7A" w14:textId="3D3994A1" w:rsidR="007054E6" w:rsidRPr="00800098" w:rsidRDefault="0068185D" w:rsidP="00A67181">
      <w:pPr>
        <w:pStyle w:val="ListParagraph"/>
        <w:numPr>
          <w:ilvl w:val="1"/>
          <w:numId w:val="4"/>
        </w:numPr>
        <w:spacing w:line="360" w:lineRule="auto"/>
        <w:rPr>
          <w:sz w:val="40"/>
          <w:szCs w:val="40"/>
        </w:rPr>
      </w:pPr>
      <w:hyperlink w:anchor="Project659" w:history="1">
        <w:r w:rsidR="007054E6" w:rsidRPr="00800098">
          <w:rPr>
            <w:rStyle w:val="Hyperlink"/>
            <w:sz w:val="40"/>
            <w:szCs w:val="40"/>
          </w:rPr>
          <w:t>Project</w:t>
        </w:r>
        <w:r w:rsidR="007054E6" w:rsidRPr="00800098">
          <w:rPr>
            <w:rStyle w:val="Hyperlink"/>
            <w:sz w:val="40"/>
            <w:szCs w:val="40"/>
          </w:rPr>
          <w:t xml:space="preserve"> </w:t>
        </w:r>
        <w:r w:rsidR="007054E6" w:rsidRPr="00800098">
          <w:rPr>
            <w:rStyle w:val="Hyperlink"/>
            <w:sz w:val="40"/>
            <w:szCs w:val="40"/>
          </w:rPr>
          <w:t>des</w:t>
        </w:r>
        <w:r w:rsidR="007054E6" w:rsidRPr="00800098">
          <w:rPr>
            <w:rStyle w:val="Hyperlink"/>
            <w:sz w:val="40"/>
            <w:szCs w:val="40"/>
          </w:rPr>
          <w:t>c</w:t>
        </w:r>
        <w:r w:rsidR="007054E6" w:rsidRPr="00800098">
          <w:rPr>
            <w:rStyle w:val="Hyperlink"/>
            <w:sz w:val="40"/>
            <w:szCs w:val="40"/>
          </w:rPr>
          <w:t>ription</w:t>
        </w:r>
      </w:hyperlink>
    </w:p>
    <w:p w14:paraId="73110524" w14:textId="0AA52A18" w:rsidR="007054E6" w:rsidRPr="00800098" w:rsidRDefault="0068185D" w:rsidP="00A67181">
      <w:pPr>
        <w:pStyle w:val="ListParagraph"/>
        <w:numPr>
          <w:ilvl w:val="1"/>
          <w:numId w:val="4"/>
        </w:numPr>
        <w:spacing w:line="360" w:lineRule="auto"/>
        <w:rPr>
          <w:sz w:val="40"/>
          <w:szCs w:val="40"/>
        </w:rPr>
      </w:pPr>
      <w:hyperlink w:anchor="LGA659" w:history="1">
        <w:r w:rsidR="00A46860" w:rsidRPr="00800098">
          <w:rPr>
            <w:rStyle w:val="Hyperlink"/>
            <w:sz w:val="40"/>
            <w:szCs w:val="40"/>
          </w:rPr>
          <w:t>Learning Goal</w:t>
        </w:r>
        <w:r w:rsidR="007C689F" w:rsidRPr="00800098">
          <w:rPr>
            <w:rStyle w:val="Hyperlink"/>
            <w:sz w:val="40"/>
            <w:szCs w:val="40"/>
          </w:rPr>
          <w:t>s</w:t>
        </w:r>
        <w:r w:rsidR="00A46860" w:rsidRPr="00800098">
          <w:rPr>
            <w:rStyle w:val="Hyperlink"/>
            <w:sz w:val="40"/>
            <w:szCs w:val="40"/>
          </w:rPr>
          <w:t xml:space="preserve"> and </w:t>
        </w:r>
        <w:r w:rsidR="007C689F" w:rsidRPr="00800098">
          <w:rPr>
            <w:rStyle w:val="Hyperlink"/>
            <w:sz w:val="40"/>
            <w:szCs w:val="40"/>
          </w:rPr>
          <w:t>Achievements</w:t>
        </w:r>
      </w:hyperlink>
      <w:r w:rsidR="007C689F" w:rsidRPr="00800098">
        <w:rPr>
          <w:sz w:val="40"/>
          <w:szCs w:val="40"/>
        </w:rPr>
        <w:t xml:space="preserve"> </w:t>
      </w:r>
    </w:p>
    <w:p w14:paraId="4C7F4C56" w14:textId="603D5ADD" w:rsidR="007C689F" w:rsidRPr="00800098" w:rsidRDefault="003C02E2" w:rsidP="00A67181">
      <w:pPr>
        <w:pStyle w:val="ListParagraph"/>
        <w:numPr>
          <w:ilvl w:val="0"/>
          <w:numId w:val="4"/>
        </w:numPr>
        <w:spacing w:line="360" w:lineRule="auto"/>
        <w:rPr>
          <w:sz w:val="40"/>
          <w:szCs w:val="40"/>
        </w:rPr>
      </w:pPr>
      <w:hyperlink w:anchor="IST722" w:history="1">
        <w:r w:rsidR="007C689F" w:rsidRPr="00800098">
          <w:rPr>
            <w:rStyle w:val="Hyperlink"/>
            <w:sz w:val="40"/>
            <w:szCs w:val="40"/>
          </w:rPr>
          <w:t>IST 722 – Data Warehousing and Business Solutions</w:t>
        </w:r>
      </w:hyperlink>
    </w:p>
    <w:p w14:paraId="5A8F58A8" w14:textId="722D2A7D" w:rsidR="007C689F" w:rsidRPr="00800098" w:rsidRDefault="003C02E2" w:rsidP="00A67181">
      <w:pPr>
        <w:pStyle w:val="ListParagraph"/>
        <w:numPr>
          <w:ilvl w:val="1"/>
          <w:numId w:val="4"/>
        </w:numPr>
        <w:spacing w:line="360" w:lineRule="auto"/>
        <w:rPr>
          <w:sz w:val="40"/>
          <w:szCs w:val="40"/>
        </w:rPr>
      </w:pPr>
      <w:hyperlink w:anchor="project722" w:history="1">
        <w:r w:rsidR="007C689F" w:rsidRPr="00800098">
          <w:rPr>
            <w:rStyle w:val="Hyperlink"/>
            <w:sz w:val="40"/>
            <w:szCs w:val="40"/>
          </w:rPr>
          <w:t>Project description</w:t>
        </w:r>
      </w:hyperlink>
    </w:p>
    <w:p w14:paraId="227A2699" w14:textId="5C0450D1" w:rsidR="007C689F" w:rsidRPr="00800098" w:rsidRDefault="00B41151" w:rsidP="00A67181">
      <w:pPr>
        <w:pStyle w:val="ListParagraph"/>
        <w:numPr>
          <w:ilvl w:val="1"/>
          <w:numId w:val="4"/>
        </w:numPr>
        <w:spacing w:line="360" w:lineRule="auto"/>
        <w:rPr>
          <w:sz w:val="40"/>
          <w:szCs w:val="40"/>
        </w:rPr>
      </w:pPr>
      <w:hyperlink w:anchor="LGA722" w:history="1">
        <w:r w:rsidR="007C689F" w:rsidRPr="00B41151">
          <w:rPr>
            <w:rStyle w:val="Hyperlink"/>
            <w:sz w:val="40"/>
            <w:szCs w:val="40"/>
          </w:rPr>
          <w:t>Learning Goals and Achievements</w:t>
        </w:r>
      </w:hyperlink>
    </w:p>
    <w:p w14:paraId="0E0F708A" w14:textId="1017FFE7" w:rsidR="007C689F" w:rsidRPr="00800098" w:rsidRDefault="00CC18BD" w:rsidP="00A67181">
      <w:pPr>
        <w:pStyle w:val="ListParagraph"/>
        <w:numPr>
          <w:ilvl w:val="0"/>
          <w:numId w:val="4"/>
        </w:numPr>
        <w:spacing w:line="360" w:lineRule="auto"/>
        <w:rPr>
          <w:sz w:val="40"/>
          <w:szCs w:val="40"/>
        </w:rPr>
      </w:pPr>
      <w:hyperlink w:anchor="ist718" w:history="1">
        <w:r w:rsidR="007C689F" w:rsidRPr="00CC18BD">
          <w:rPr>
            <w:rStyle w:val="Hyperlink"/>
            <w:sz w:val="40"/>
            <w:szCs w:val="40"/>
          </w:rPr>
          <w:t>IST 718 – Big Data Analytics</w:t>
        </w:r>
      </w:hyperlink>
    </w:p>
    <w:p w14:paraId="51B97277" w14:textId="2650EC23" w:rsidR="007C689F" w:rsidRPr="00800098" w:rsidRDefault="00CC18BD" w:rsidP="00A67181">
      <w:pPr>
        <w:pStyle w:val="ListParagraph"/>
        <w:numPr>
          <w:ilvl w:val="1"/>
          <w:numId w:val="4"/>
        </w:numPr>
        <w:spacing w:line="360" w:lineRule="auto"/>
        <w:rPr>
          <w:sz w:val="40"/>
          <w:szCs w:val="40"/>
        </w:rPr>
      </w:pPr>
      <w:hyperlink w:anchor="project718" w:history="1">
        <w:r w:rsidR="007C689F" w:rsidRPr="00CC18BD">
          <w:rPr>
            <w:rStyle w:val="Hyperlink"/>
            <w:sz w:val="40"/>
            <w:szCs w:val="40"/>
          </w:rPr>
          <w:t>Project Description</w:t>
        </w:r>
      </w:hyperlink>
    </w:p>
    <w:p w14:paraId="313F385B" w14:textId="49E7776A" w:rsidR="007C689F" w:rsidRPr="00800098" w:rsidRDefault="00CC18BD" w:rsidP="00A67181">
      <w:pPr>
        <w:pStyle w:val="ListParagraph"/>
        <w:numPr>
          <w:ilvl w:val="1"/>
          <w:numId w:val="4"/>
        </w:numPr>
        <w:spacing w:line="360" w:lineRule="auto"/>
        <w:rPr>
          <w:sz w:val="40"/>
          <w:szCs w:val="40"/>
        </w:rPr>
      </w:pPr>
      <w:hyperlink w:anchor="LGA718" w:history="1">
        <w:r w:rsidR="007C689F" w:rsidRPr="00CC18BD">
          <w:rPr>
            <w:rStyle w:val="Hyperlink"/>
            <w:sz w:val="40"/>
            <w:szCs w:val="40"/>
          </w:rPr>
          <w:t>Learning Goals and Achievements</w:t>
        </w:r>
      </w:hyperlink>
    </w:p>
    <w:p w14:paraId="6D211CBE" w14:textId="2919B3CC" w:rsidR="00A67181" w:rsidRPr="00800098" w:rsidRDefault="00CC18BD" w:rsidP="00A67181">
      <w:pPr>
        <w:pStyle w:val="ListParagraph"/>
        <w:numPr>
          <w:ilvl w:val="0"/>
          <w:numId w:val="4"/>
        </w:numPr>
        <w:spacing w:line="360" w:lineRule="auto"/>
        <w:rPr>
          <w:sz w:val="40"/>
          <w:szCs w:val="40"/>
        </w:rPr>
      </w:pPr>
      <w:hyperlink w:anchor="fconclusion" w:history="1">
        <w:r w:rsidR="00A67181" w:rsidRPr="00CC18BD">
          <w:rPr>
            <w:rStyle w:val="Hyperlink"/>
            <w:sz w:val="40"/>
            <w:szCs w:val="40"/>
          </w:rPr>
          <w:t>Conclusion</w:t>
        </w:r>
        <w:r w:rsidRPr="00CC18BD">
          <w:rPr>
            <w:rStyle w:val="Hyperlink"/>
            <w:sz w:val="40"/>
            <w:szCs w:val="40"/>
          </w:rPr>
          <w:t>s</w:t>
        </w:r>
      </w:hyperlink>
    </w:p>
    <w:p w14:paraId="58E99641" w14:textId="1895761B" w:rsidR="00A67181" w:rsidRPr="00800098" w:rsidRDefault="00CC18BD" w:rsidP="00A67181">
      <w:pPr>
        <w:pStyle w:val="ListParagraph"/>
        <w:numPr>
          <w:ilvl w:val="0"/>
          <w:numId w:val="4"/>
        </w:numPr>
        <w:spacing w:line="360" w:lineRule="auto"/>
        <w:rPr>
          <w:sz w:val="40"/>
          <w:szCs w:val="40"/>
        </w:rPr>
      </w:pPr>
      <w:hyperlink w:anchor="ref" w:history="1">
        <w:r w:rsidR="00A67181" w:rsidRPr="00CC18BD">
          <w:rPr>
            <w:rStyle w:val="Hyperlink"/>
            <w:sz w:val="40"/>
            <w:szCs w:val="40"/>
          </w:rPr>
          <w:t>References</w:t>
        </w:r>
      </w:hyperlink>
      <w:r w:rsidR="00A67181" w:rsidRPr="00800098">
        <w:rPr>
          <w:sz w:val="40"/>
          <w:szCs w:val="40"/>
        </w:rPr>
        <w:t xml:space="preserve"> </w:t>
      </w:r>
    </w:p>
    <w:p w14:paraId="65A696C3" w14:textId="4B74081A" w:rsidR="007054E6" w:rsidRPr="007054E6" w:rsidRDefault="007054E6" w:rsidP="007054E6">
      <w:pPr>
        <w:pStyle w:val="ListParagraph"/>
        <w:rPr>
          <w:color w:val="C00000"/>
          <w:sz w:val="28"/>
          <w:szCs w:val="28"/>
        </w:rPr>
      </w:pPr>
    </w:p>
    <w:p w14:paraId="0858D780" w14:textId="77777777" w:rsidR="007054E6" w:rsidRDefault="007054E6" w:rsidP="00BA0B2C">
      <w:pPr>
        <w:pStyle w:val="Heading1"/>
      </w:pPr>
    </w:p>
    <w:p w14:paraId="36DF13C0" w14:textId="0B8BAC2C" w:rsidR="00EF53E4" w:rsidRDefault="00BA0B2C" w:rsidP="00BA0B2C">
      <w:pPr>
        <w:pStyle w:val="Heading1"/>
      </w:pPr>
      <w:bookmarkStart w:id="0" w:name="Intro"/>
      <w:r>
        <w:t xml:space="preserve">Introduction </w:t>
      </w:r>
    </w:p>
    <w:bookmarkEnd w:id="0"/>
    <w:p w14:paraId="5047134F" w14:textId="77777777" w:rsidR="00BA0B2C" w:rsidRPr="00BA0B2C" w:rsidRDefault="00BA0B2C" w:rsidP="00BA0B2C"/>
    <w:p w14:paraId="59C3A47E" w14:textId="415ACE4E" w:rsidR="00BA0B2C" w:rsidRDefault="00BA0B2C" w:rsidP="00BA0B2C">
      <w:pPr>
        <w:tabs>
          <w:tab w:val="num" w:pos="720"/>
        </w:tabs>
      </w:pPr>
      <w:r w:rsidRPr="00BA0B2C">
        <w:t xml:space="preserve">Applied Data science program in Syracuse enables students to apply appropriate analytical and computational methods to handle real-world problems effectively. Understanding the </w:t>
      </w:r>
      <w:r w:rsidRPr="00BA0B2C">
        <w:t>data</w:t>
      </w:r>
      <w:r w:rsidRPr="00BA0B2C">
        <w:t xml:space="preserve"> enhances clarity and </w:t>
      </w:r>
      <w:r w:rsidRPr="00BA0B2C">
        <w:t>communicates</w:t>
      </w:r>
      <w:r w:rsidRPr="00BA0B2C">
        <w:t xml:space="preserve"> technical information to targeted audience </w:t>
      </w:r>
      <w:r w:rsidRPr="00BA0B2C">
        <w:t>through</w:t>
      </w:r>
      <w:r w:rsidRPr="00BA0B2C">
        <w:t xml:space="preserve"> great visualization.</w:t>
      </w:r>
      <w:r>
        <w:t xml:space="preserve"> </w:t>
      </w:r>
      <w:r w:rsidRPr="00BA0B2C">
        <w:t xml:space="preserve">Methods to collect, analyze and develop insights using data from multitude of domains using various tools and techniques. </w:t>
      </w:r>
      <w:r>
        <w:t xml:space="preserve"> </w:t>
      </w:r>
      <w:r w:rsidR="00D6102A">
        <w:t>Wide range of topics focusing data analysis, warehousing, business intelligence, &amp; deep learning etc., and each are</w:t>
      </w:r>
      <w:r w:rsidR="00FB4ACD">
        <w:t>a</w:t>
      </w:r>
      <w:r w:rsidR="00D6102A">
        <w:t xml:space="preserve"> of study further break into tasks such as data extraction, exploration, transformation, preprocessing, modeling and share business insights for making decisions.</w:t>
      </w:r>
    </w:p>
    <w:p w14:paraId="269CB32F" w14:textId="65D7AA4A" w:rsidR="00BA0B2C" w:rsidRPr="00BA0B2C" w:rsidRDefault="00D6102A" w:rsidP="00BA0B2C">
      <w:pPr>
        <w:tabs>
          <w:tab w:val="num" w:pos="720"/>
        </w:tabs>
      </w:pPr>
      <w:r>
        <w:t>All t</w:t>
      </w:r>
      <w:r w:rsidR="00BA0B2C" w:rsidRPr="00BA0B2C">
        <w:t xml:space="preserve">he projects and presentations </w:t>
      </w:r>
      <w:r w:rsidR="002D1B53">
        <w:t>covered</w:t>
      </w:r>
      <w:r>
        <w:t xml:space="preserve"> in this curriculum </w:t>
      </w:r>
      <w:r w:rsidR="00BA0B2C" w:rsidRPr="00BA0B2C">
        <w:t>exemplify</w:t>
      </w:r>
      <w:r w:rsidR="00BA0B2C" w:rsidRPr="00BA0B2C">
        <w:t xml:space="preserve"> the skills that we developed through</w:t>
      </w:r>
      <w:r>
        <w:t>out</w:t>
      </w:r>
      <w:r w:rsidR="00BA0B2C" w:rsidRPr="00BA0B2C">
        <w:t xml:space="preserve"> </w:t>
      </w:r>
      <w:r>
        <w:t>the course</w:t>
      </w:r>
      <w:r w:rsidR="00BA0B2C" w:rsidRPr="00BA0B2C">
        <w:t xml:space="preserve">, and I will be covering a subset of </w:t>
      </w:r>
      <w:r w:rsidR="00BA0B2C" w:rsidRPr="00BA0B2C">
        <w:t>courses (</w:t>
      </w:r>
      <w:r w:rsidR="00BA0B2C" w:rsidRPr="00BA0B2C">
        <w:t>below) as part of this portfolio milestone presentation</w:t>
      </w:r>
    </w:p>
    <w:p w14:paraId="6492D2BC" w14:textId="77777777" w:rsidR="00BA0B2C" w:rsidRPr="00BA0B2C" w:rsidRDefault="00BA0B2C" w:rsidP="00BA0B2C">
      <w:pPr>
        <w:numPr>
          <w:ilvl w:val="2"/>
          <w:numId w:val="2"/>
        </w:numPr>
      </w:pPr>
      <w:r w:rsidRPr="00BA0B2C">
        <w:t>IST 659 – DATABASE ADMIN CONCEPTS AND DB MANAGEMENT</w:t>
      </w:r>
    </w:p>
    <w:p w14:paraId="6FAB6D21" w14:textId="77777777" w:rsidR="00BA0B2C" w:rsidRPr="00BA0B2C" w:rsidRDefault="00BA0B2C" w:rsidP="00BA0B2C">
      <w:pPr>
        <w:numPr>
          <w:ilvl w:val="2"/>
          <w:numId w:val="2"/>
        </w:numPr>
      </w:pPr>
      <w:r w:rsidRPr="00BA0B2C">
        <w:t>IST 722 – DATA WAREHOUSING</w:t>
      </w:r>
    </w:p>
    <w:p w14:paraId="1E868E57" w14:textId="77777777" w:rsidR="00BA0B2C" w:rsidRPr="00BA0B2C" w:rsidRDefault="00BA0B2C" w:rsidP="00BA0B2C">
      <w:pPr>
        <w:numPr>
          <w:ilvl w:val="2"/>
          <w:numId w:val="2"/>
        </w:numPr>
      </w:pPr>
      <w:r w:rsidRPr="00BA0B2C">
        <w:t>IST 651 – SCRIPTING FOR DATA ANALYTICS</w:t>
      </w:r>
    </w:p>
    <w:p w14:paraId="2B0F631E" w14:textId="77777777" w:rsidR="00BA0B2C" w:rsidRPr="00BA0B2C" w:rsidRDefault="00BA0B2C" w:rsidP="00BA0B2C">
      <w:pPr>
        <w:numPr>
          <w:ilvl w:val="2"/>
          <w:numId w:val="2"/>
        </w:numPr>
      </w:pPr>
      <w:r w:rsidRPr="00BA0B2C">
        <w:t>IST 718 – BIG DATA ANALYTICS</w:t>
      </w:r>
    </w:p>
    <w:p w14:paraId="1B53B1A8" w14:textId="418A627F" w:rsidR="00EF53E4" w:rsidRDefault="00EF53E4" w:rsidP="00EF53E4"/>
    <w:p w14:paraId="74F16B1D" w14:textId="51EC692C" w:rsidR="00BA0B2C" w:rsidRDefault="00BA0B2C" w:rsidP="00BA0B2C">
      <w:pPr>
        <w:pStyle w:val="Heading1"/>
      </w:pPr>
      <w:bookmarkStart w:id="1" w:name="KLO"/>
      <w:r>
        <w:t>Key Learning Objective</w:t>
      </w:r>
    </w:p>
    <w:bookmarkEnd w:id="1"/>
    <w:p w14:paraId="23F5CB8C" w14:textId="77777777" w:rsidR="00BA0B2C" w:rsidRPr="00BA0B2C" w:rsidRDefault="00BA0B2C" w:rsidP="00BA0B2C">
      <w:pPr>
        <w:numPr>
          <w:ilvl w:val="0"/>
          <w:numId w:val="3"/>
        </w:numPr>
      </w:pPr>
      <w:r w:rsidRPr="00BA0B2C">
        <w:t>Broad overview of the major practice areas in data science</w:t>
      </w:r>
    </w:p>
    <w:p w14:paraId="278E8AC9" w14:textId="77777777" w:rsidR="00BA0B2C" w:rsidRPr="00BA0B2C" w:rsidRDefault="00BA0B2C" w:rsidP="00BA0B2C">
      <w:pPr>
        <w:numPr>
          <w:ilvl w:val="0"/>
          <w:numId w:val="3"/>
        </w:numPr>
      </w:pPr>
      <w:r w:rsidRPr="00BA0B2C">
        <w:t>Collect and organize data.</w:t>
      </w:r>
    </w:p>
    <w:p w14:paraId="226EFB17" w14:textId="6D6A8FFD" w:rsidR="00BA0B2C" w:rsidRPr="00BA0B2C" w:rsidRDefault="00BA0B2C" w:rsidP="00BA0B2C">
      <w:pPr>
        <w:numPr>
          <w:ilvl w:val="0"/>
          <w:numId w:val="3"/>
        </w:numPr>
      </w:pPr>
      <w:r w:rsidRPr="00BA0B2C">
        <w:t xml:space="preserve">Identify patterns in data </w:t>
      </w:r>
      <w:r w:rsidRPr="00BA0B2C">
        <w:t>using visualization</w:t>
      </w:r>
      <w:r w:rsidRPr="00BA0B2C">
        <w:t xml:space="preserve"> techniques, statistical analysis, and data mining process.</w:t>
      </w:r>
    </w:p>
    <w:p w14:paraId="16A3726E" w14:textId="77777777" w:rsidR="00BA0B2C" w:rsidRPr="00BA0B2C" w:rsidRDefault="00BA0B2C" w:rsidP="00BA0B2C">
      <w:pPr>
        <w:numPr>
          <w:ilvl w:val="0"/>
          <w:numId w:val="3"/>
        </w:numPr>
      </w:pPr>
      <w:r w:rsidRPr="00BA0B2C">
        <w:t>Develop alternative strategies based on the data.</w:t>
      </w:r>
    </w:p>
    <w:p w14:paraId="1769ADF8" w14:textId="654E6294" w:rsidR="00BA0B2C" w:rsidRPr="00BA0B2C" w:rsidRDefault="00BA0B2C" w:rsidP="00BA0B2C">
      <w:pPr>
        <w:numPr>
          <w:ilvl w:val="0"/>
          <w:numId w:val="3"/>
        </w:numPr>
      </w:pPr>
      <w:r>
        <w:t xml:space="preserve">Develop </w:t>
      </w:r>
      <w:r w:rsidR="00A340C6">
        <w:t xml:space="preserve">a </w:t>
      </w:r>
      <w:r w:rsidR="00A340C6" w:rsidRPr="00BA0B2C">
        <w:t>plan</w:t>
      </w:r>
      <w:r w:rsidRPr="00BA0B2C">
        <w:t xml:space="preserve"> of action to implement the business decisions derived from the analyses.</w:t>
      </w:r>
    </w:p>
    <w:p w14:paraId="4C43CBEC" w14:textId="77777777" w:rsidR="00BA0B2C" w:rsidRPr="00BA0B2C" w:rsidRDefault="00BA0B2C" w:rsidP="00BA0B2C">
      <w:pPr>
        <w:numPr>
          <w:ilvl w:val="0"/>
          <w:numId w:val="3"/>
        </w:numPr>
      </w:pPr>
      <w:r w:rsidRPr="00BA0B2C">
        <w:t>Demonstrate communication skills regarding data and its analysis for managers, IT professionals, programmers, statisticians, and other relevant professionals in their organization</w:t>
      </w:r>
    </w:p>
    <w:p w14:paraId="5FF30BDA" w14:textId="77777777" w:rsidR="00BA0B2C" w:rsidRPr="00BA0B2C" w:rsidRDefault="00BA0B2C" w:rsidP="00BA0B2C">
      <w:pPr>
        <w:numPr>
          <w:ilvl w:val="0"/>
          <w:numId w:val="3"/>
        </w:numPr>
      </w:pPr>
      <w:r w:rsidRPr="00BA0B2C">
        <w:t>Synthesize the ethical dimensions of data science practice.</w:t>
      </w:r>
    </w:p>
    <w:p w14:paraId="758B8C1B" w14:textId="77777777" w:rsidR="00BA0B2C" w:rsidRPr="00BA0B2C" w:rsidRDefault="00BA0B2C" w:rsidP="00BA0B2C"/>
    <w:p w14:paraId="682BDBDE" w14:textId="279B6BCA" w:rsidR="00EF53E4" w:rsidRPr="00EF53E4" w:rsidRDefault="007054E6" w:rsidP="007054E6">
      <w:pPr>
        <w:pStyle w:val="Heading1"/>
      </w:pPr>
      <w:bookmarkStart w:id="2" w:name="ist659"/>
      <w:r w:rsidRPr="007054E6">
        <w:t xml:space="preserve">IST 659 </w:t>
      </w:r>
      <w:r w:rsidRPr="007054E6">
        <w:t>DATABASE ADMINISTRATION</w:t>
      </w:r>
    </w:p>
    <w:bookmarkEnd w:id="2"/>
    <w:p w14:paraId="488EC749" w14:textId="370C07E4" w:rsidR="00FB4ACD" w:rsidRDefault="00FB4ACD" w:rsidP="00EF53E4">
      <w:r>
        <w:t xml:space="preserve">Database admin concepts covered in this course helped with identifying the requirements to design and implement data-oriented solutions using relational database management system.   How we are </w:t>
      </w:r>
      <w:r>
        <w:lastRenderedPageBreak/>
        <w:t xml:space="preserve">collecting and managing data, where </w:t>
      </w:r>
      <w:r w:rsidR="00864121">
        <w:t>to store</w:t>
      </w:r>
      <w:r>
        <w:t xml:space="preserve"> and how stored </w:t>
      </w:r>
      <w:r w:rsidR="00864121">
        <w:t xml:space="preserve">data should be </w:t>
      </w:r>
      <w:r>
        <w:t>organized</w:t>
      </w:r>
      <w:r w:rsidR="00864121">
        <w:t xml:space="preserve"> for a startup business- (Four seasons).</w:t>
      </w:r>
    </w:p>
    <w:p w14:paraId="639789E5" w14:textId="4F1E1D02" w:rsidR="00864121" w:rsidRDefault="00864121" w:rsidP="00EF53E4">
      <w:r>
        <w:t xml:space="preserve">I designed and implemented database environments for the business to manage their </w:t>
      </w:r>
      <w:r w:rsidR="001A65FF">
        <w:t>sales,</w:t>
      </w:r>
      <w:r>
        <w:t xml:space="preserve"> </w:t>
      </w:r>
      <w:r w:rsidR="003C02E2">
        <w:t>customers,</w:t>
      </w:r>
      <w:r>
        <w:t xml:space="preserve"> and inventory. </w:t>
      </w:r>
    </w:p>
    <w:p w14:paraId="514BAD64" w14:textId="175CE8C4" w:rsidR="00173267" w:rsidRPr="00173267" w:rsidRDefault="00173267" w:rsidP="00173267">
      <w:pPr>
        <w:pStyle w:val="Heading3"/>
        <w:rPr>
          <w:b/>
          <w:bCs/>
        </w:rPr>
      </w:pPr>
      <w:r w:rsidRPr="00173267">
        <w:rPr>
          <w:b/>
          <w:bCs/>
        </w:rPr>
        <w:t>Technology Used</w:t>
      </w:r>
    </w:p>
    <w:p w14:paraId="625A5415" w14:textId="66AA08B7" w:rsidR="00173267" w:rsidRDefault="00173267" w:rsidP="00173267">
      <w:pPr>
        <w:pStyle w:val="ListParagraph"/>
        <w:numPr>
          <w:ilvl w:val="1"/>
          <w:numId w:val="2"/>
        </w:numPr>
      </w:pPr>
      <w:r>
        <w:t xml:space="preserve">Microsoft SQL </w:t>
      </w:r>
    </w:p>
    <w:p w14:paraId="241D3BCF" w14:textId="4EED8E0D" w:rsidR="00173267" w:rsidRDefault="00173267" w:rsidP="00173267">
      <w:pPr>
        <w:pStyle w:val="ListParagraph"/>
        <w:numPr>
          <w:ilvl w:val="2"/>
          <w:numId w:val="2"/>
        </w:numPr>
      </w:pPr>
      <w:r>
        <w:t xml:space="preserve">TSQL </w:t>
      </w:r>
    </w:p>
    <w:p w14:paraId="602EF59E" w14:textId="0A6F74D9" w:rsidR="00173267" w:rsidRDefault="00173267" w:rsidP="00173267">
      <w:pPr>
        <w:pStyle w:val="ListParagraph"/>
        <w:numPr>
          <w:ilvl w:val="1"/>
          <w:numId w:val="2"/>
        </w:numPr>
      </w:pPr>
      <w:r>
        <w:t>Microsoft Access</w:t>
      </w:r>
    </w:p>
    <w:p w14:paraId="70E2606D" w14:textId="4F4FAB19" w:rsidR="00173267" w:rsidRDefault="00173267" w:rsidP="00173267">
      <w:pPr>
        <w:pStyle w:val="ListParagraph"/>
        <w:numPr>
          <w:ilvl w:val="2"/>
          <w:numId w:val="2"/>
        </w:numPr>
      </w:pPr>
      <w:r>
        <w:t>CRUD Operations</w:t>
      </w:r>
    </w:p>
    <w:p w14:paraId="28F54195" w14:textId="2FBE6B7A" w:rsidR="00173267" w:rsidRDefault="00173267" w:rsidP="00173267">
      <w:pPr>
        <w:pStyle w:val="ListParagraph"/>
        <w:numPr>
          <w:ilvl w:val="1"/>
          <w:numId w:val="2"/>
        </w:numPr>
      </w:pPr>
      <w:r>
        <w:t xml:space="preserve">Visio </w:t>
      </w:r>
    </w:p>
    <w:p w14:paraId="372DF77F" w14:textId="108B1ECA" w:rsidR="00173267" w:rsidRDefault="00173267" w:rsidP="00173267">
      <w:pPr>
        <w:pStyle w:val="ListParagraph"/>
        <w:numPr>
          <w:ilvl w:val="2"/>
          <w:numId w:val="2"/>
        </w:numPr>
      </w:pPr>
      <w:r>
        <w:t>ER/ Modeling</w:t>
      </w:r>
    </w:p>
    <w:p w14:paraId="7758D510" w14:textId="7AB85081" w:rsidR="007054E6" w:rsidRPr="001A65FF" w:rsidRDefault="001A65FF" w:rsidP="007054E6">
      <w:pPr>
        <w:pStyle w:val="Heading2"/>
        <w:rPr>
          <w:b/>
          <w:bCs/>
        </w:rPr>
      </w:pPr>
      <w:bookmarkStart w:id="3" w:name="Project659"/>
      <w:r>
        <w:rPr>
          <w:b/>
          <w:bCs/>
        </w:rPr>
        <w:t xml:space="preserve">IST659 – </w:t>
      </w:r>
      <w:r w:rsidR="00864121" w:rsidRPr="001A65FF">
        <w:rPr>
          <w:b/>
          <w:bCs/>
        </w:rPr>
        <w:t>Project</w:t>
      </w:r>
      <w:r>
        <w:rPr>
          <w:b/>
          <w:bCs/>
        </w:rPr>
        <w:t xml:space="preserve"> description [</w:t>
      </w:r>
      <w:r w:rsidR="007054E6" w:rsidRPr="001A65FF">
        <w:rPr>
          <w:b/>
          <w:bCs/>
        </w:rPr>
        <w:t xml:space="preserve"> Four seasons</w:t>
      </w:r>
      <w:r>
        <w:rPr>
          <w:b/>
          <w:bCs/>
        </w:rPr>
        <w:t>]</w:t>
      </w:r>
    </w:p>
    <w:bookmarkEnd w:id="3"/>
    <w:p w14:paraId="22811C2D" w14:textId="29805F44" w:rsidR="00864121" w:rsidRPr="00864121" w:rsidRDefault="00864121" w:rsidP="00864121">
      <w:pPr>
        <w:tabs>
          <w:tab w:val="left" w:pos="4627"/>
        </w:tabs>
        <w:rPr>
          <w:b/>
          <w:bCs/>
        </w:rPr>
      </w:pPr>
      <w:r w:rsidRPr="00864121">
        <w:rPr>
          <w:b/>
          <w:bCs/>
          <w:i/>
          <w:iCs/>
        </w:rPr>
        <w:t xml:space="preserve">Problem statement </w:t>
      </w:r>
      <w:r w:rsidRPr="00864121">
        <w:rPr>
          <w:b/>
          <w:bCs/>
        </w:rPr>
        <w:t xml:space="preserve">- </w:t>
      </w:r>
    </w:p>
    <w:p w14:paraId="22C265AB" w14:textId="2B7F0438" w:rsidR="00864121" w:rsidRDefault="00864121" w:rsidP="00864121">
      <w:pPr>
        <w:tabs>
          <w:tab w:val="left" w:pos="4627"/>
        </w:tabs>
      </w:pPr>
      <w:r>
        <w:t xml:space="preserve">Four Seasons International (FSI) Texas based quilt company specializes in handmade quilts, the company owns </w:t>
      </w:r>
      <w:r>
        <w:t>manufacturing and selling</w:t>
      </w:r>
      <w:r>
        <w:t xml:space="preserve"> these quilts to businesses around the country. </w:t>
      </w:r>
      <w:r>
        <w:t xml:space="preserve">FSI </w:t>
      </w:r>
      <w:r>
        <w:t xml:space="preserve">participates in </w:t>
      </w:r>
      <w:r>
        <w:t>m</w:t>
      </w:r>
      <w:r>
        <w:t xml:space="preserve">ajor </w:t>
      </w:r>
      <w:r>
        <w:t>t</w:t>
      </w:r>
      <w:r>
        <w:t xml:space="preserve">rade shows nationwide to advertise and expand their growth displaying new and top selling quilts during these shows. </w:t>
      </w:r>
    </w:p>
    <w:p w14:paraId="565FC78A" w14:textId="335002A7" w:rsidR="00864121" w:rsidRDefault="00864121" w:rsidP="00864121">
      <w:pPr>
        <w:tabs>
          <w:tab w:val="left" w:pos="4627"/>
        </w:tabs>
      </w:pPr>
      <w:r>
        <w:t xml:space="preserve">The Customers are categorized based on their purchase volume agreed with FSI.  </w:t>
      </w:r>
      <w:r>
        <w:t>And o</w:t>
      </w:r>
      <w:r>
        <w:t>ver the years FSI grown rapidly and management decided to maintain Customer information, Sales &amp; Product.</w:t>
      </w:r>
    </w:p>
    <w:p w14:paraId="3376ED0C" w14:textId="17A5A59A" w:rsidR="00864121" w:rsidRDefault="00864121" w:rsidP="00864121">
      <w:pPr>
        <w:tabs>
          <w:tab w:val="left" w:pos="4627"/>
        </w:tabs>
      </w:pPr>
      <w:r>
        <w:t xml:space="preserve">FSI primarily </w:t>
      </w:r>
      <w:r>
        <w:t>wants</w:t>
      </w:r>
      <w:r>
        <w:t xml:space="preserve"> to maintain the following in a database.</w:t>
      </w:r>
    </w:p>
    <w:p w14:paraId="7470BF1F" w14:textId="51838749" w:rsidR="00864121" w:rsidRDefault="00864121" w:rsidP="00864121">
      <w:pPr>
        <w:tabs>
          <w:tab w:val="left" w:pos="4627"/>
        </w:tabs>
      </w:pPr>
      <w:r>
        <w:t xml:space="preserve">Customer information (Name, Address, Phone, Email, YTD sales, </w:t>
      </w:r>
      <w:r>
        <w:t>Sales Target</w:t>
      </w:r>
      <w:r>
        <w:t>).  Customers should be identified by unique value.</w:t>
      </w:r>
    </w:p>
    <w:p w14:paraId="47393235" w14:textId="6D77610A" w:rsidR="00EF53E4" w:rsidRPr="00864121" w:rsidRDefault="00864121" w:rsidP="00864121">
      <w:pPr>
        <w:tabs>
          <w:tab w:val="left" w:pos="4627"/>
        </w:tabs>
      </w:pPr>
      <w:r>
        <w:t>Category (Name, Sales Target, Duration</w:t>
      </w:r>
      <w:proofErr w:type="gramStart"/>
      <w:r>
        <w:t>, )</w:t>
      </w:r>
      <w:proofErr w:type="gramEnd"/>
      <w:r>
        <w:t xml:space="preserve">. Category should be identified by unique category </w:t>
      </w:r>
      <w:r>
        <w:t>code and</w:t>
      </w:r>
      <w:r>
        <w:t xml:space="preserve"> determined by sales volume and duration as customer with FSI.</w:t>
      </w:r>
    </w:p>
    <w:p w14:paraId="11E7BF47" w14:textId="2F8A035E" w:rsidR="00EF53E4" w:rsidRDefault="00864121" w:rsidP="00EF53E4">
      <w:pPr>
        <w:tabs>
          <w:tab w:val="left" w:pos="4627"/>
        </w:tabs>
      </w:pPr>
      <w:r>
        <w:rPr>
          <w:b/>
          <w:bCs/>
          <w:i/>
          <w:iCs/>
        </w:rPr>
        <w:t xml:space="preserve">Stage 1 - </w:t>
      </w:r>
      <w:r w:rsidRPr="00864121">
        <w:rPr>
          <w:b/>
          <w:bCs/>
          <w:i/>
          <w:iCs/>
        </w:rPr>
        <w:t xml:space="preserve">Conceptual Model for the problem  </w:t>
      </w:r>
      <w:r>
        <w:rPr>
          <w:b/>
          <w:bCs/>
        </w:rPr>
        <w:t xml:space="preserve"> </w:t>
      </w:r>
      <w:r w:rsidRPr="00864121">
        <w:t>the conceptual model representation for upcoming Logical design and building actual database.</w:t>
      </w:r>
    </w:p>
    <w:p w14:paraId="67E85ED1" w14:textId="3B722D1D" w:rsidR="00864121" w:rsidRDefault="00864121" w:rsidP="00EF53E4">
      <w:pPr>
        <w:tabs>
          <w:tab w:val="left" w:pos="4627"/>
        </w:tabs>
      </w:pPr>
      <w:ins w:id="4" w:author="Subbu Kandhaswamy (AZURE SQL)" w:date="2018-08-22T01:40:00Z">
        <w:r>
          <w:rPr>
            <w:b/>
            <w:bCs/>
            <w:noProof/>
          </w:rPr>
          <w:lastRenderedPageBreak/>
          <w:drawing>
            <wp:inline distT="0" distB="0" distL="0" distR="0" wp14:anchorId="607885C3" wp14:editId="08A9E5EE">
              <wp:extent cx="3610424" cy="2792681"/>
              <wp:effectExtent l="152400" t="152400" r="352425" b="370205"/>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SIconceptual.jpg"/>
                      <pic:cNvPicPr/>
                    </pic:nvPicPr>
                    <pic:blipFill>
                      <a:blip r:embed="rId11">
                        <a:extLst>
                          <a:ext uri="{28A0092B-C50C-407E-A947-70E740481C1C}">
                            <a14:useLocalDpi xmlns:a14="http://schemas.microsoft.com/office/drawing/2010/main" val="0"/>
                          </a:ext>
                        </a:extLst>
                      </a:blip>
                      <a:stretch>
                        <a:fillRect/>
                      </a:stretch>
                    </pic:blipFill>
                    <pic:spPr>
                      <a:xfrm>
                        <a:off x="0" y="0"/>
                        <a:ext cx="3622018" cy="2801649"/>
                      </a:xfrm>
                      <a:prstGeom prst="rect">
                        <a:avLst/>
                      </a:prstGeom>
                      <a:ln>
                        <a:noFill/>
                      </a:ln>
                      <a:effectLst>
                        <a:outerShdw blurRad="292100" dist="139700" dir="2700000" algn="tl" rotWithShape="0">
                          <a:srgbClr val="333333">
                            <a:alpha val="65000"/>
                          </a:srgbClr>
                        </a:outerShdw>
                      </a:effectLst>
                    </pic:spPr>
                  </pic:pic>
                </a:graphicData>
              </a:graphic>
            </wp:inline>
          </w:drawing>
        </w:r>
      </w:ins>
    </w:p>
    <w:p w14:paraId="444DA17B" w14:textId="77777777" w:rsidR="00864121" w:rsidRDefault="00864121" w:rsidP="00EF53E4">
      <w:pPr>
        <w:tabs>
          <w:tab w:val="left" w:pos="4627"/>
        </w:tabs>
        <w:rPr>
          <w:b/>
          <w:bCs/>
          <w:i/>
          <w:iCs/>
        </w:rPr>
      </w:pPr>
    </w:p>
    <w:p w14:paraId="3CA63722" w14:textId="4024C876" w:rsidR="00864121" w:rsidRPr="00864121" w:rsidRDefault="00864121" w:rsidP="00EF53E4">
      <w:pPr>
        <w:tabs>
          <w:tab w:val="left" w:pos="4627"/>
        </w:tabs>
      </w:pPr>
      <w:r w:rsidRPr="00864121">
        <w:rPr>
          <w:b/>
          <w:bCs/>
          <w:i/>
          <w:iCs/>
        </w:rPr>
        <w:t xml:space="preserve">Stage 2 </w:t>
      </w:r>
      <w:r>
        <w:rPr>
          <w:b/>
          <w:bCs/>
          <w:i/>
          <w:iCs/>
        </w:rPr>
        <w:t xml:space="preserve">- </w:t>
      </w:r>
      <w:r w:rsidRPr="00864121">
        <w:rPr>
          <w:b/>
          <w:bCs/>
          <w:i/>
          <w:iCs/>
        </w:rPr>
        <w:t xml:space="preserve">Normalized Logical </w:t>
      </w:r>
      <w:r w:rsidR="00C41116" w:rsidRPr="00864121">
        <w:rPr>
          <w:b/>
          <w:bCs/>
          <w:i/>
          <w:iCs/>
        </w:rPr>
        <w:t xml:space="preserve">Model </w:t>
      </w:r>
      <w:r w:rsidR="00C41116">
        <w:t>for</w:t>
      </w:r>
      <w:r>
        <w:t xml:space="preserve"> FSI reviewed and confirmed before creating the physical database.</w:t>
      </w:r>
    </w:p>
    <w:p w14:paraId="733ABCAC" w14:textId="30006F5E" w:rsidR="00864121" w:rsidRDefault="00864121" w:rsidP="00A46860">
      <w:pPr>
        <w:pStyle w:val="Heading2"/>
      </w:pPr>
      <w:bookmarkStart w:id="5" w:name="LGA659"/>
      <w:ins w:id="6" w:author="Subbu Kandhaswamy (AZURE SQL)" w:date="2018-08-22T01:40:00Z">
        <w:r>
          <w:rPr>
            <w:b/>
            <w:bCs/>
            <w:noProof/>
            <w:u w:val="single"/>
          </w:rPr>
          <w:drawing>
            <wp:inline distT="0" distB="0" distL="0" distR="0" wp14:anchorId="1BBD282A" wp14:editId="37F8370E">
              <wp:extent cx="3645725" cy="2865780"/>
              <wp:effectExtent l="152400" t="152400" r="354965" b="353695"/>
              <wp:docPr id="3" name="Picture 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SILogicalNorm.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54946" cy="2873029"/>
                      </a:xfrm>
                      <a:prstGeom prst="rect">
                        <a:avLst/>
                      </a:prstGeom>
                      <a:ln>
                        <a:noFill/>
                      </a:ln>
                      <a:effectLst>
                        <a:outerShdw blurRad="292100" dist="139700" dir="2700000" algn="tl" rotWithShape="0">
                          <a:srgbClr val="333333">
                            <a:alpha val="65000"/>
                          </a:srgbClr>
                        </a:outerShdw>
                      </a:effectLst>
                    </pic:spPr>
                  </pic:pic>
                </a:graphicData>
              </a:graphic>
            </wp:inline>
          </w:drawing>
        </w:r>
      </w:ins>
    </w:p>
    <w:p w14:paraId="2625BF42" w14:textId="77777777" w:rsidR="00667BFF" w:rsidRDefault="00667BFF" w:rsidP="00864121">
      <w:pPr>
        <w:rPr>
          <w:b/>
          <w:bCs/>
          <w:i/>
          <w:iCs/>
        </w:rPr>
      </w:pPr>
    </w:p>
    <w:p w14:paraId="2D94044A" w14:textId="49DFB4BE" w:rsidR="00864121" w:rsidRDefault="00864121" w:rsidP="00864121">
      <w:r w:rsidRPr="00C41116">
        <w:rPr>
          <w:b/>
          <w:bCs/>
          <w:i/>
          <w:iCs/>
        </w:rPr>
        <w:lastRenderedPageBreak/>
        <w:t>State 3 – Using TSQL Statements created physical structure</w:t>
      </w:r>
      <w:r>
        <w:t xml:space="preserve"> (Tables / constraints / views </w:t>
      </w:r>
      <w:r w:rsidR="00C41116">
        <w:t>etc.)</w:t>
      </w:r>
      <w:r>
        <w:t xml:space="preserve"> for the databases.</w:t>
      </w:r>
      <w:r w:rsidR="00C41116">
        <w:t xml:space="preserve"> </w:t>
      </w:r>
    </w:p>
    <w:p w14:paraId="7DB32CE3" w14:textId="5A2B7B19" w:rsidR="00C41116" w:rsidRDefault="00C41116" w:rsidP="00864121">
      <w:r>
        <w:rPr>
          <w:noProof/>
        </w:rPr>
        <w:drawing>
          <wp:inline distT="0" distB="0" distL="0" distR="0" wp14:anchorId="01BBC417" wp14:editId="7986DE1D">
            <wp:extent cx="3718956" cy="3022395"/>
            <wp:effectExtent l="152400" t="152400" r="358140" b="3689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stretch>
                      <a:fillRect/>
                    </a:stretch>
                  </pic:blipFill>
                  <pic:spPr>
                    <a:xfrm>
                      <a:off x="0" y="0"/>
                      <a:ext cx="3735831" cy="3036109"/>
                    </a:xfrm>
                    <a:prstGeom prst="rect">
                      <a:avLst/>
                    </a:prstGeom>
                    <a:ln>
                      <a:noFill/>
                    </a:ln>
                    <a:effectLst>
                      <a:outerShdw blurRad="292100" dist="139700" dir="2700000" algn="tl" rotWithShape="0">
                        <a:srgbClr val="333333">
                          <a:alpha val="65000"/>
                        </a:srgbClr>
                      </a:outerShdw>
                    </a:effectLst>
                  </pic:spPr>
                </pic:pic>
              </a:graphicData>
            </a:graphic>
          </wp:inline>
        </w:drawing>
      </w:r>
    </w:p>
    <w:p w14:paraId="511E4B5E" w14:textId="24F26B19" w:rsidR="00C41116" w:rsidRDefault="00C41116" w:rsidP="00864121">
      <w:r>
        <w:t xml:space="preserve">Used DDL, DML, AND </w:t>
      </w:r>
      <w:r w:rsidR="00574F6E">
        <w:t>TCL statements</w:t>
      </w:r>
      <w:r>
        <w:t xml:space="preserve"> to build schema, update /move data into master tables, applied key constraints. </w:t>
      </w:r>
    </w:p>
    <w:p w14:paraId="1FC199B0" w14:textId="4D4D6405" w:rsidR="00574F6E" w:rsidRDefault="00574F6E" w:rsidP="00864121">
      <w:r>
        <w:t xml:space="preserve">And enabled interface for end users of FSI to update master data (customer/product/types/category, etc.,) details and for doing transactions (Order/Sales) </w:t>
      </w:r>
    </w:p>
    <w:p w14:paraId="2D02E869" w14:textId="201454FF" w:rsidR="009B12B2" w:rsidRPr="009B12B2" w:rsidRDefault="009B12B2" w:rsidP="00864121">
      <w:pPr>
        <w:rPr>
          <w:i/>
          <w:iCs/>
        </w:rPr>
      </w:pPr>
      <w:r>
        <w:rPr>
          <w:i/>
          <w:iCs/>
        </w:rPr>
        <w:t>Below snapshot is the order transaction UI for FSI</w:t>
      </w:r>
    </w:p>
    <w:p w14:paraId="59A35E59" w14:textId="201FE6A9" w:rsidR="00574F6E" w:rsidRDefault="009B12B2" w:rsidP="00864121">
      <w:r>
        <w:rPr>
          <w:noProof/>
        </w:rPr>
        <w:lastRenderedPageBreak/>
        <w:drawing>
          <wp:inline distT="0" distB="0" distL="0" distR="0" wp14:anchorId="02E0A3EF" wp14:editId="2B3AD487">
            <wp:extent cx="4583875" cy="2785642"/>
            <wp:effectExtent l="152400" t="152400" r="369570" b="35814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4"/>
                    <a:stretch>
                      <a:fillRect/>
                    </a:stretch>
                  </pic:blipFill>
                  <pic:spPr>
                    <a:xfrm>
                      <a:off x="0" y="0"/>
                      <a:ext cx="4595105" cy="2792466"/>
                    </a:xfrm>
                    <a:prstGeom prst="rect">
                      <a:avLst/>
                    </a:prstGeom>
                    <a:ln>
                      <a:noFill/>
                    </a:ln>
                    <a:effectLst>
                      <a:outerShdw blurRad="292100" dist="139700" dir="2700000" algn="tl" rotWithShape="0">
                        <a:srgbClr val="333333">
                          <a:alpha val="65000"/>
                        </a:srgbClr>
                      </a:outerShdw>
                    </a:effectLst>
                  </pic:spPr>
                </pic:pic>
              </a:graphicData>
            </a:graphic>
          </wp:inline>
        </w:drawing>
      </w:r>
    </w:p>
    <w:p w14:paraId="3D61610B" w14:textId="3365DDBA" w:rsidR="00574F6E" w:rsidRDefault="009B12B2" w:rsidP="00864121">
      <w:proofErr w:type="gramStart"/>
      <w:r>
        <w:t>And also</w:t>
      </w:r>
      <w:proofErr w:type="gramEnd"/>
      <w:r>
        <w:t xml:space="preserve"> include standard reports to help the business to review sales performance, stock availability and more. </w:t>
      </w:r>
    </w:p>
    <w:p w14:paraId="3D8AF984" w14:textId="6DA82840" w:rsidR="009B12B2" w:rsidRDefault="009B12B2" w:rsidP="00864121">
      <w:r>
        <w:rPr>
          <w:noProof/>
        </w:rPr>
        <w:drawing>
          <wp:inline distT="0" distB="0" distL="0" distR="0" wp14:anchorId="671D0646" wp14:editId="437739EC">
            <wp:extent cx="4631377" cy="2316254"/>
            <wp:effectExtent l="152400" t="152400" r="360045" b="370205"/>
            <wp:docPr id="9" name="Picture 9"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lendar&#10;&#10;Description automatically generated with low confidence"/>
                    <pic:cNvPicPr/>
                  </pic:nvPicPr>
                  <pic:blipFill>
                    <a:blip r:embed="rId15"/>
                    <a:stretch>
                      <a:fillRect/>
                    </a:stretch>
                  </pic:blipFill>
                  <pic:spPr>
                    <a:xfrm>
                      <a:off x="0" y="0"/>
                      <a:ext cx="4693745" cy="2347446"/>
                    </a:xfrm>
                    <a:prstGeom prst="rect">
                      <a:avLst/>
                    </a:prstGeom>
                    <a:ln>
                      <a:noFill/>
                    </a:ln>
                    <a:effectLst>
                      <a:outerShdw blurRad="292100" dist="139700" dir="2700000" algn="tl" rotWithShape="0">
                        <a:srgbClr val="333333">
                          <a:alpha val="65000"/>
                        </a:srgbClr>
                      </a:outerShdw>
                    </a:effectLst>
                  </pic:spPr>
                </pic:pic>
              </a:graphicData>
            </a:graphic>
          </wp:inline>
        </w:drawing>
      </w:r>
    </w:p>
    <w:p w14:paraId="0134778B" w14:textId="77777777" w:rsidR="009B12B2" w:rsidRPr="00864121" w:rsidRDefault="009B12B2" w:rsidP="00864121"/>
    <w:p w14:paraId="55E63E17" w14:textId="77777777" w:rsidR="00B55802" w:rsidRDefault="00B55802" w:rsidP="00A46860">
      <w:pPr>
        <w:pStyle w:val="Heading2"/>
      </w:pPr>
    </w:p>
    <w:p w14:paraId="09E324B4" w14:textId="6A03C177" w:rsidR="00B55802" w:rsidRDefault="00B55802" w:rsidP="00A46860">
      <w:pPr>
        <w:pStyle w:val="Heading2"/>
      </w:pPr>
      <w:r>
        <w:rPr>
          <w:noProof/>
        </w:rPr>
        <w:drawing>
          <wp:inline distT="0" distB="0" distL="0" distR="0" wp14:anchorId="2D21D54A" wp14:editId="7700AB4B">
            <wp:extent cx="4870862" cy="2852343"/>
            <wp:effectExtent l="152400" t="152400" r="368300" b="367665"/>
            <wp:docPr id="12" name="Picture 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pic:cNvPicPr/>
                  </pic:nvPicPr>
                  <pic:blipFill>
                    <a:blip r:embed="rId16"/>
                    <a:stretch>
                      <a:fillRect/>
                    </a:stretch>
                  </pic:blipFill>
                  <pic:spPr>
                    <a:xfrm>
                      <a:off x="0" y="0"/>
                      <a:ext cx="4978212" cy="2915206"/>
                    </a:xfrm>
                    <a:prstGeom prst="rect">
                      <a:avLst/>
                    </a:prstGeom>
                    <a:ln>
                      <a:noFill/>
                    </a:ln>
                    <a:effectLst>
                      <a:outerShdw blurRad="292100" dist="139700" dir="2700000" algn="tl" rotWithShape="0">
                        <a:srgbClr val="333333">
                          <a:alpha val="65000"/>
                        </a:srgbClr>
                      </a:outerShdw>
                    </a:effectLst>
                  </pic:spPr>
                </pic:pic>
              </a:graphicData>
            </a:graphic>
          </wp:inline>
        </w:drawing>
      </w:r>
    </w:p>
    <w:p w14:paraId="20395FE1" w14:textId="77777777" w:rsidR="00F74A63" w:rsidRDefault="00F74A63" w:rsidP="00F74A63">
      <w:pPr>
        <w:pStyle w:val="Heading2"/>
      </w:pPr>
    </w:p>
    <w:p w14:paraId="27005443" w14:textId="73683BAD" w:rsidR="00F74A63" w:rsidRDefault="00A46860" w:rsidP="00F74A63">
      <w:pPr>
        <w:pStyle w:val="Heading2"/>
        <w:rPr>
          <w:b/>
          <w:bCs/>
        </w:rPr>
      </w:pPr>
      <w:r>
        <w:t xml:space="preserve">Learning Goal and </w:t>
      </w:r>
      <w:r w:rsidRPr="00864121">
        <w:rPr>
          <w:b/>
          <w:bCs/>
        </w:rPr>
        <w:t>Achievement</w:t>
      </w:r>
    </w:p>
    <w:p w14:paraId="00C654DC" w14:textId="77777777" w:rsidR="00F74A63" w:rsidRPr="00F74A63" w:rsidRDefault="00F74A63" w:rsidP="00F74A63"/>
    <w:bookmarkEnd w:id="5"/>
    <w:p w14:paraId="1436DAED" w14:textId="53FD7BF0" w:rsidR="00EF53E4" w:rsidRDefault="00B55802" w:rsidP="00EF53E4">
      <w:pPr>
        <w:tabs>
          <w:tab w:val="left" w:pos="4627"/>
        </w:tabs>
      </w:pPr>
      <w:r>
        <w:t>The course enabled me to understand the data, follow the database admin concepts, build entity relationship diagrams for the business requirements, convert the design into physical structures and finally onboard the business to use a relational database management system to improve their business operations.</w:t>
      </w:r>
    </w:p>
    <w:p w14:paraId="3E889515" w14:textId="6ADF84AC" w:rsidR="00B55802" w:rsidRDefault="00B55802" w:rsidP="00EF53E4">
      <w:pPr>
        <w:tabs>
          <w:tab w:val="left" w:pos="4627"/>
        </w:tabs>
      </w:pPr>
      <w:r>
        <w:t xml:space="preserve">The project helped FSI business to move from their legacy applications/interfaces that involved both manually and semi-automated process into a complete system driven business to achieve more sales. </w:t>
      </w:r>
    </w:p>
    <w:p w14:paraId="513DB712" w14:textId="21D1219E" w:rsidR="000C5D83" w:rsidRDefault="000C5D83" w:rsidP="00EF53E4">
      <w:pPr>
        <w:tabs>
          <w:tab w:val="left" w:pos="4627"/>
        </w:tabs>
      </w:pPr>
    </w:p>
    <w:p w14:paraId="77D69672" w14:textId="77777777" w:rsidR="00F74A63" w:rsidRDefault="00F74A63" w:rsidP="000C5D83">
      <w:pPr>
        <w:pStyle w:val="Heading1"/>
      </w:pPr>
    </w:p>
    <w:p w14:paraId="5A220974" w14:textId="77777777" w:rsidR="00F74A63" w:rsidRDefault="00F74A63" w:rsidP="000C5D83">
      <w:pPr>
        <w:pStyle w:val="Heading1"/>
      </w:pPr>
    </w:p>
    <w:p w14:paraId="7DA6B987" w14:textId="77777777" w:rsidR="00F74A63" w:rsidRDefault="00F74A63">
      <w:pPr>
        <w:rPr>
          <w:rFonts w:asciiTheme="majorHAnsi" w:eastAsiaTheme="majorEastAsia" w:hAnsiTheme="majorHAnsi" w:cstheme="majorBidi"/>
          <w:color w:val="2F5496" w:themeColor="accent1" w:themeShade="BF"/>
          <w:sz w:val="32"/>
          <w:szCs w:val="32"/>
        </w:rPr>
      </w:pPr>
      <w:r>
        <w:br w:type="page"/>
      </w:r>
    </w:p>
    <w:p w14:paraId="56298D5A" w14:textId="77777777" w:rsidR="00CF6F0F" w:rsidRDefault="00CF6F0F" w:rsidP="000C5D83">
      <w:pPr>
        <w:pStyle w:val="Heading1"/>
      </w:pPr>
    </w:p>
    <w:p w14:paraId="20F0A7B9" w14:textId="7AAB4680" w:rsidR="000C5D83" w:rsidRDefault="000C5D83" w:rsidP="000C5D83">
      <w:pPr>
        <w:pStyle w:val="Heading1"/>
      </w:pPr>
      <w:bookmarkStart w:id="7" w:name="IST722"/>
      <w:r>
        <w:t>IST 722 – DATA WAREHOUSING AND BUSINESS SOLUTIONS</w:t>
      </w:r>
    </w:p>
    <w:p w14:paraId="17BC85ED" w14:textId="77777777" w:rsidR="001D6763" w:rsidRPr="001D6763" w:rsidRDefault="001D6763" w:rsidP="001D6763"/>
    <w:bookmarkEnd w:id="7"/>
    <w:p w14:paraId="027B5A4E" w14:textId="2F156D99" w:rsidR="00EF53E4" w:rsidRDefault="00CF6F0F" w:rsidP="00EF53E4">
      <w:pPr>
        <w:tabs>
          <w:tab w:val="left" w:pos="4627"/>
        </w:tabs>
      </w:pPr>
      <w:r>
        <w:t xml:space="preserve">This is the next level of data management for business, especially for large scale operations with more than one type of operational data sources involved that need to be organized, </w:t>
      </w:r>
      <w:r w:rsidR="006F05C4">
        <w:t>refined,</w:t>
      </w:r>
      <w:r>
        <w:t xml:space="preserve"> and restructured for </w:t>
      </w:r>
      <w:r w:rsidR="006F05C4">
        <w:t xml:space="preserve">business solutions (built by BI applications) that is used for </w:t>
      </w:r>
      <w:r>
        <w:t xml:space="preserve">decision making </w:t>
      </w:r>
      <w:r w:rsidR="006F05C4">
        <w:t>purposes.</w:t>
      </w:r>
      <w:r>
        <w:t xml:space="preserve"> </w:t>
      </w:r>
      <w:r w:rsidR="006F05C4">
        <w:t xml:space="preserve"> </w:t>
      </w:r>
    </w:p>
    <w:p w14:paraId="641A5C60" w14:textId="4FC26AEE" w:rsidR="006F05C4" w:rsidRDefault="006F05C4" w:rsidP="00EF53E4">
      <w:pPr>
        <w:tabs>
          <w:tab w:val="left" w:pos="4627"/>
        </w:tabs>
      </w:pPr>
      <w:r>
        <w:t>We learned various database constructs (Operational Data Source, Warehouse, Data Mart</w:t>
      </w:r>
      <w:r w:rsidR="005C293C">
        <w:t>), understanding</w:t>
      </w:r>
      <w:r>
        <w:t xml:space="preserve"> the difference between Kimball and </w:t>
      </w:r>
      <w:r w:rsidR="005C293C">
        <w:t>Inman’s</w:t>
      </w:r>
      <w:r>
        <w:t xml:space="preserve"> approach of </w:t>
      </w:r>
      <w:r w:rsidR="005C293C">
        <w:t xml:space="preserve">data </w:t>
      </w:r>
      <w:r w:rsidR="001D6763">
        <w:t>warehousing, integration</w:t>
      </w:r>
      <w:r w:rsidR="005C293C">
        <w:t xml:space="preserve"> of staged data using </w:t>
      </w:r>
      <w:proofErr w:type="gramStart"/>
      <w:r w:rsidR="005C293C">
        <w:t>ETL,  Designing</w:t>
      </w:r>
      <w:proofErr w:type="gramEnd"/>
      <w:r w:rsidR="005C293C">
        <w:t xml:space="preserve"> and implementing data warehouse and BI components, understanding modeling techniques (High level and detailed dim modeling)    and data governance concepts.</w:t>
      </w:r>
    </w:p>
    <w:p w14:paraId="7B651F53" w14:textId="434C175E" w:rsidR="005C293C" w:rsidRDefault="005C293C" w:rsidP="005C293C">
      <w:pPr>
        <w:pStyle w:val="Heading2"/>
      </w:pPr>
      <w:bookmarkStart w:id="8" w:name="project722"/>
      <w:r>
        <w:t>Project Description (FudgeMart)</w:t>
      </w:r>
    </w:p>
    <w:bookmarkEnd w:id="8"/>
    <w:p w14:paraId="49B3218F" w14:textId="1D969B75" w:rsidR="005C293C" w:rsidRDefault="005C293C" w:rsidP="00EF53E4">
      <w:pPr>
        <w:tabs>
          <w:tab w:val="left" w:pos="4627"/>
        </w:tabs>
      </w:pPr>
      <w:r w:rsidRPr="005C293C">
        <w:t xml:space="preserve">Fudgemart, Inc.’s subsidiary businesses have been collecting data for many years in the fudgemart_v3 and fudgeflix_v3 databases. However, the data for each of these subsidiaries </w:t>
      </w:r>
      <w:r>
        <w:t>were</w:t>
      </w:r>
      <w:r w:rsidRPr="005C293C">
        <w:t xml:space="preserve"> difficult to access, and there </w:t>
      </w:r>
      <w:r>
        <w:t>we</w:t>
      </w:r>
      <w:r w:rsidRPr="005C293C">
        <w:t xml:space="preserve">re currently no consequential Business Intelligence or Decision Support Systems to help Fudgemart make more data-driven decisions. </w:t>
      </w:r>
    </w:p>
    <w:p w14:paraId="55B02A11" w14:textId="073BFBB5" w:rsidR="005C293C" w:rsidRDefault="005C293C" w:rsidP="00EF53E4">
      <w:pPr>
        <w:tabs>
          <w:tab w:val="left" w:pos="4627"/>
        </w:tabs>
      </w:pPr>
      <w:r>
        <w:t xml:space="preserve">Our </w:t>
      </w:r>
      <w:r w:rsidRPr="005C293C">
        <w:t xml:space="preserve">goal of this project </w:t>
      </w:r>
      <w:r>
        <w:t>was</w:t>
      </w:r>
      <w:r w:rsidRPr="005C293C">
        <w:t xml:space="preserve"> to create a data warehouse and a business intelligence (BI) platform for two different business processes of Fudgemart, Inc. </w:t>
      </w:r>
      <w:r>
        <w:t xml:space="preserve">Our </w:t>
      </w:r>
      <w:r w:rsidRPr="005C293C">
        <w:t>BI solution allow</w:t>
      </w:r>
      <w:r>
        <w:t>ed</w:t>
      </w:r>
      <w:r w:rsidRPr="005C293C">
        <w:t xml:space="preserve"> business users to easily access operational, financial, and supply chain data </w:t>
      </w:r>
      <w:r w:rsidRPr="005C293C">
        <w:t>to</w:t>
      </w:r>
      <w:r w:rsidRPr="005C293C">
        <w:t xml:space="preserve"> make better data-driven decisions</w:t>
      </w:r>
      <w:r>
        <w:t xml:space="preserve">. </w:t>
      </w:r>
      <w:r w:rsidRPr="005C293C">
        <w:t xml:space="preserve">The data warehouse </w:t>
      </w:r>
      <w:r w:rsidR="00F72E7D" w:rsidRPr="005C293C">
        <w:t>is designed</w:t>
      </w:r>
      <w:r w:rsidRPr="005C293C">
        <w:t xml:space="preserve"> with an enterprise bus architecture, and contain</w:t>
      </w:r>
      <w:r>
        <w:t>s</w:t>
      </w:r>
      <w:r w:rsidRPr="005C293C">
        <w:t xml:space="preserve"> staging, ETL, data marts, and a Power BI/</w:t>
      </w:r>
      <w:r w:rsidRPr="005C293C">
        <w:t>Excel</w:t>
      </w:r>
      <w:r>
        <w:t xml:space="preserve"> </w:t>
      </w:r>
      <w:r w:rsidRPr="005C293C">
        <w:t>user</w:t>
      </w:r>
      <w:r w:rsidRPr="005C293C">
        <w:t xml:space="preserve"> interface. </w:t>
      </w:r>
      <w:r>
        <w:t xml:space="preserve"> </w:t>
      </w:r>
    </w:p>
    <w:p w14:paraId="63A4962F" w14:textId="36CC466B" w:rsidR="001D6763" w:rsidRDefault="001D6763" w:rsidP="00EF53E4">
      <w:pPr>
        <w:tabs>
          <w:tab w:val="left" w:pos="4627"/>
        </w:tabs>
      </w:pPr>
    </w:p>
    <w:p w14:paraId="0849C58A" w14:textId="77777777" w:rsidR="001D6763" w:rsidRPr="001D6763" w:rsidRDefault="001D6763" w:rsidP="001D6763">
      <w:pPr>
        <w:pStyle w:val="Heading3"/>
        <w:rPr>
          <w:rFonts w:ascii="Calibri" w:eastAsia="Times New Roman" w:hAnsi="Calibri" w:cs="Calibri"/>
        </w:rPr>
      </w:pPr>
      <w:r w:rsidRPr="001D6763">
        <w:rPr>
          <w:rFonts w:eastAsia="Times New Roman"/>
        </w:rPr>
        <w:t>Business Requirements </w:t>
      </w:r>
    </w:p>
    <w:p w14:paraId="112C008C" w14:textId="77777777" w:rsidR="001D6763" w:rsidRPr="001D6763" w:rsidRDefault="001D6763" w:rsidP="001D6763">
      <w:pPr>
        <w:numPr>
          <w:ilvl w:val="0"/>
          <w:numId w:val="7"/>
        </w:numPr>
        <w:tabs>
          <w:tab w:val="clear" w:pos="720"/>
          <w:tab w:val="num" w:pos="360"/>
        </w:tabs>
        <w:spacing w:after="0" w:line="240" w:lineRule="auto"/>
        <w:ind w:firstLine="0"/>
        <w:textAlignment w:val="baseline"/>
        <w:rPr>
          <w:rFonts w:ascii="Calibri" w:eastAsia="Times New Roman" w:hAnsi="Calibri" w:cs="Calibri"/>
        </w:rPr>
      </w:pPr>
      <w:r w:rsidRPr="001D6763">
        <w:rPr>
          <w:rFonts w:ascii="Calibri" w:eastAsia="Times New Roman" w:hAnsi="Calibri" w:cs="Calibri"/>
        </w:rPr>
        <w:t>Access analytical data from Fudgemart / Fudgeflix users from centralized location </w:t>
      </w:r>
    </w:p>
    <w:p w14:paraId="601DC44A" w14:textId="42EBB9D6" w:rsidR="001D6763" w:rsidRPr="001D6763" w:rsidRDefault="001D6763" w:rsidP="001D6763">
      <w:pPr>
        <w:numPr>
          <w:ilvl w:val="0"/>
          <w:numId w:val="7"/>
        </w:numPr>
        <w:tabs>
          <w:tab w:val="clear" w:pos="720"/>
          <w:tab w:val="num" w:pos="360"/>
        </w:tabs>
        <w:spacing w:after="0" w:line="240" w:lineRule="auto"/>
        <w:ind w:firstLine="0"/>
        <w:textAlignment w:val="baseline"/>
        <w:rPr>
          <w:rFonts w:ascii="Calibri" w:eastAsia="Times New Roman" w:hAnsi="Calibri" w:cs="Calibri"/>
        </w:rPr>
      </w:pPr>
      <w:r w:rsidRPr="001D6763">
        <w:rPr>
          <w:rFonts w:ascii="Calibri" w:eastAsia="Times New Roman" w:hAnsi="Calibri" w:cs="Calibri"/>
        </w:rPr>
        <w:t xml:space="preserve">Data to perform analysis to increase revenue, reduce cost, manage </w:t>
      </w:r>
      <w:r w:rsidRPr="001D6763">
        <w:rPr>
          <w:rFonts w:ascii="Calibri" w:eastAsia="Times New Roman" w:hAnsi="Calibri" w:cs="Calibri"/>
        </w:rPr>
        <w:t>product,</w:t>
      </w:r>
      <w:r w:rsidRPr="001D6763">
        <w:rPr>
          <w:rFonts w:ascii="Calibri" w:eastAsia="Times New Roman" w:hAnsi="Calibri" w:cs="Calibri"/>
        </w:rPr>
        <w:t xml:space="preserve"> and cross functional opportunities between two entities. </w:t>
      </w:r>
    </w:p>
    <w:p w14:paraId="71002505" w14:textId="77777777" w:rsidR="001D6763" w:rsidRPr="001D6763" w:rsidRDefault="001D6763" w:rsidP="001D6763">
      <w:pPr>
        <w:numPr>
          <w:ilvl w:val="0"/>
          <w:numId w:val="7"/>
        </w:numPr>
        <w:tabs>
          <w:tab w:val="clear" w:pos="720"/>
          <w:tab w:val="num" w:pos="360"/>
        </w:tabs>
        <w:spacing w:after="0" w:line="240" w:lineRule="auto"/>
        <w:ind w:firstLine="0"/>
        <w:textAlignment w:val="baseline"/>
        <w:rPr>
          <w:rFonts w:ascii="Calibri" w:eastAsia="Times New Roman" w:hAnsi="Calibri" w:cs="Calibri"/>
        </w:rPr>
      </w:pPr>
      <w:r w:rsidRPr="001D6763">
        <w:rPr>
          <w:rFonts w:ascii="Calibri" w:eastAsia="Times New Roman" w:hAnsi="Calibri" w:cs="Calibri"/>
        </w:rPr>
        <w:t>DW should feed data to generate reports to track sales, product movement (most selling to least selling), order fulfillment (shipping time, order accuracy)  </w:t>
      </w:r>
    </w:p>
    <w:p w14:paraId="2D991E5D" w14:textId="41166DBF" w:rsidR="001D6763" w:rsidRPr="001D6763" w:rsidRDefault="001D6763" w:rsidP="001D6763">
      <w:pPr>
        <w:numPr>
          <w:ilvl w:val="0"/>
          <w:numId w:val="8"/>
        </w:numPr>
        <w:tabs>
          <w:tab w:val="clear" w:pos="720"/>
          <w:tab w:val="num" w:pos="360"/>
        </w:tabs>
        <w:spacing w:after="0" w:line="240" w:lineRule="auto"/>
        <w:ind w:firstLine="0"/>
        <w:textAlignment w:val="baseline"/>
        <w:rPr>
          <w:rFonts w:ascii="Calibri" w:eastAsia="Times New Roman" w:hAnsi="Calibri" w:cs="Calibri"/>
        </w:rPr>
      </w:pPr>
      <w:r w:rsidRPr="001D6763">
        <w:rPr>
          <w:rFonts w:ascii="Calibri" w:eastAsia="Times New Roman" w:hAnsi="Calibri" w:cs="Calibri"/>
        </w:rPr>
        <w:t xml:space="preserve">Our DW will integrate data from </w:t>
      </w:r>
      <w:proofErr w:type="spellStart"/>
      <w:r w:rsidRPr="001D6763">
        <w:rPr>
          <w:rFonts w:ascii="Calibri" w:eastAsia="Times New Roman" w:hAnsi="Calibri" w:cs="Calibri"/>
        </w:rPr>
        <w:t>FudegeMart</w:t>
      </w:r>
      <w:proofErr w:type="spellEnd"/>
      <w:r w:rsidRPr="001D6763">
        <w:rPr>
          <w:rFonts w:ascii="Calibri" w:eastAsia="Times New Roman" w:hAnsi="Calibri" w:cs="Calibri"/>
        </w:rPr>
        <w:t xml:space="preserve"> and FudgeFlix to provide Top sellers, Order frequency, Time to </w:t>
      </w:r>
      <w:r w:rsidRPr="001D6763">
        <w:rPr>
          <w:rFonts w:ascii="Calibri" w:eastAsia="Times New Roman" w:hAnsi="Calibri" w:cs="Calibri"/>
        </w:rPr>
        <w:t>deliver (</w:t>
      </w:r>
      <w:proofErr w:type="spellStart"/>
      <w:r w:rsidRPr="001D6763">
        <w:rPr>
          <w:rFonts w:ascii="Calibri" w:eastAsia="Times New Roman" w:hAnsi="Calibri" w:cs="Calibri"/>
        </w:rPr>
        <w:t>Shipdate</w:t>
      </w:r>
      <w:proofErr w:type="spellEnd"/>
      <w:r w:rsidRPr="001D6763">
        <w:rPr>
          <w:rFonts w:ascii="Calibri" w:eastAsia="Times New Roman" w:hAnsi="Calibri" w:cs="Calibri"/>
        </w:rPr>
        <w:t xml:space="preserve"> – </w:t>
      </w:r>
      <w:proofErr w:type="spellStart"/>
      <w:r w:rsidRPr="001D6763">
        <w:rPr>
          <w:rFonts w:ascii="Calibri" w:eastAsia="Times New Roman" w:hAnsi="Calibri" w:cs="Calibri"/>
        </w:rPr>
        <w:t>Orderdate</w:t>
      </w:r>
      <w:proofErr w:type="spellEnd"/>
      <w:r w:rsidRPr="001D6763">
        <w:rPr>
          <w:rFonts w:ascii="Calibri" w:eastAsia="Times New Roman" w:hAnsi="Calibri" w:cs="Calibri"/>
        </w:rPr>
        <w:t>) </w:t>
      </w:r>
    </w:p>
    <w:p w14:paraId="662E9ED7" w14:textId="77777777" w:rsidR="001D6763" w:rsidRPr="001D6763" w:rsidRDefault="001D6763" w:rsidP="001D6763">
      <w:pPr>
        <w:spacing w:after="0" w:line="240" w:lineRule="auto"/>
        <w:textAlignment w:val="baseline"/>
        <w:rPr>
          <w:rFonts w:ascii="Calibri" w:eastAsia="Times New Roman" w:hAnsi="Calibri" w:cs="Calibri"/>
        </w:rPr>
      </w:pPr>
      <w:r w:rsidRPr="001D6763">
        <w:rPr>
          <w:rFonts w:ascii="Calibri" w:eastAsia="Times New Roman" w:hAnsi="Calibri" w:cs="Calibri"/>
        </w:rPr>
        <w:t> </w:t>
      </w:r>
    </w:p>
    <w:p w14:paraId="25907BC5" w14:textId="77777777" w:rsidR="001D6763" w:rsidRPr="001D6763" w:rsidRDefault="001D6763" w:rsidP="001D6763">
      <w:pPr>
        <w:pStyle w:val="Heading3"/>
        <w:rPr>
          <w:rFonts w:ascii="Calibri" w:eastAsia="Times New Roman" w:hAnsi="Calibri" w:cs="Calibri"/>
        </w:rPr>
      </w:pPr>
      <w:r w:rsidRPr="001D6763">
        <w:rPr>
          <w:rFonts w:eastAsia="Times New Roman"/>
        </w:rPr>
        <w:t>Functional Requirements </w:t>
      </w:r>
    </w:p>
    <w:p w14:paraId="32E8E9FE" w14:textId="77777777" w:rsidR="001D6763" w:rsidRPr="001D6763" w:rsidRDefault="001D6763" w:rsidP="001D6763">
      <w:pPr>
        <w:numPr>
          <w:ilvl w:val="0"/>
          <w:numId w:val="9"/>
        </w:numPr>
        <w:tabs>
          <w:tab w:val="clear" w:pos="720"/>
          <w:tab w:val="num" w:pos="360"/>
        </w:tabs>
        <w:spacing w:after="0" w:line="240" w:lineRule="auto"/>
        <w:ind w:firstLine="0"/>
        <w:textAlignment w:val="baseline"/>
        <w:rPr>
          <w:rFonts w:ascii="Calibri" w:eastAsia="Times New Roman" w:hAnsi="Calibri" w:cs="Calibri"/>
        </w:rPr>
      </w:pPr>
      <w:r w:rsidRPr="001D6763">
        <w:rPr>
          <w:rFonts w:ascii="Calibri" w:eastAsia="Times New Roman" w:hAnsi="Calibri" w:cs="Calibri"/>
        </w:rPr>
        <w:t>Best-selling products.  </w:t>
      </w:r>
    </w:p>
    <w:p w14:paraId="2C657C4F" w14:textId="77777777" w:rsidR="001D6763" w:rsidRPr="001D6763" w:rsidRDefault="001D6763" w:rsidP="001D6763">
      <w:pPr>
        <w:numPr>
          <w:ilvl w:val="0"/>
          <w:numId w:val="9"/>
        </w:numPr>
        <w:tabs>
          <w:tab w:val="clear" w:pos="720"/>
          <w:tab w:val="num" w:pos="360"/>
        </w:tabs>
        <w:spacing w:after="0" w:line="240" w:lineRule="auto"/>
        <w:ind w:firstLine="0"/>
        <w:textAlignment w:val="baseline"/>
        <w:rPr>
          <w:rFonts w:ascii="Calibri" w:eastAsia="Times New Roman" w:hAnsi="Calibri" w:cs="Calibri"/>
        </w:rPr>
      </w:pPr>
      <w:r w:rsidRPr="001D6763">
        <w:rPr>
          <w:rFonts w:ascii="Calibri" w:eastAsia="Times New Roman" w:hAnsi="Calibri" w:cs="Calibri"/>
        </w:rPr>
        <w:t>Most popular Title.   </w:t>
      </w:r>
    </w:p>
    <w:p w14:paraId="4C5E9DAB" w14:textId="77777777" w:rsidR="001D6763" w:rsidRPr="001D6763" w:rsidRDefault="001D6763" w:rsidP="001D6763">
      <w:pPr>
        <w:numPr>
          <w:ilvl w:val="0"/>
          <w:numId w:val="10"/>
        </w:numPr>
        <w:tabs>
          <w:tab w:val="clear" w:pos="720"/>
          <w:tab w:val="num" w:pos="360"/>
        </w:tabs>
        <w:spacing w:after="0" w:line="240" w:lineRule="auto"/>
        <w:ind w:firstLine="0"/>
        <w:textAlignment w:val="baseline"/>
        <w:rPr>
          <w:rFonts w:ascii="Calibri" w:eastAsia="Times New Roman" w:hAnsi="Calibri" w:cs="Calibri"/>
        </w:rPr>
      </w:pPr>
      <w:r w:rsidRPr="001D6763">
        <w:rPr>
          <w:rFonts w:ascii="Calibri" w:eastAsia="Times New Roman" w:hAnsi="Calibri" w:cs="Calibri"/>
        </w:rPr>
        <w:t>Required stock to hold. </w:t>
      </w:r>
    </w:p>
    <w:p w14:paraId="64D38116" w14:textId="77777777" w:rsidR="001D6763" w:rsidRPr="001D6763" w:rsidRDefault="001D6763" w:rsidP="001D6763">
      <w:pPr>
        <w:numPr>
          <w:ilvl w:val="0"/>
          <w:numId w:val="10"/>
        </w:numPr>
        <w:tabs>
          <w:tab w:val="clear" w:pos="720"/>
          <w:tab w:val="num" w:pos="360"/>
        </w:tabs>
        <w:spacing w:after="0" w:line="240" w:lineRule="auto"/>
        <w:ind w:firstLine="0"/>
        <w:textAlignment w:val="baseline"/>
        <w:rPr>
          <w:rFonts w:ascii="Calibri" w:eastAsia="Times New Roman" w:hAnsi="Calibri" w:cs="Calibri"/>
        </w:rPr>
      </w:pPr>
      <w:r w:rsidRPr="001D6763">
        <w:rPr>
          <w:rFonts w:ascii="Calibri" w:eastAsia="Times New Roman" w:hAnsi="Calibri" w:cs="Calibri"/>
        </w:rPr>
        <w:t>Titles queued. </w:t>
      </w:r>
    </w:p>
    <w:p w14:paraId="210C0C46" w14:textId="653E003F" w:rsidR="001D6763" w:rsidRPr="001D6763" w:rsidRDefault="001D6763" w:rsidP="001D6763">
      <w:pPr>
        <w:numPr>
          <w:ilvl w:val="0"/>
          <w:numId w:val="10"/>
        </w:numPr>
        <w:tabs>
          <w:tab w:val="clear" w:pos="720"/>
          <w:tab w:val="num" w:pos="360"/>
        </w:tabs>
        <w:spacing w:after="0" w:line="240" w:lineRule="auto"/>
        <w:ind w:firstLine="0"/>
        <w:textAlignment w:val="baseline"/>
        <w:rPr>
          <w:rFonts w:ascii="Calibri" w:eastAsia="Times New Roman" w:hAnsi="Calibri" w:cs="Calibri"/>
        </w:rPr>
      </w:pPr>
      <w:r w:rsidRPr="001D6763">
        <w:rPr>
          <w:rFonts w:ascii="Calibri" w:eastAsia="Times New Roman" w:hAnsi="Calibri" w:cs="Calibri"/>
        </w:rPr>
        <w:t xml:space="preserve">How long </w:t>
      </w:r>
      <w:r w:rsidRPr="001D6763">
        <w:rPr>
          <w:rFonts w:ascii="Calibri" w:eastAsia="Times New Roman" w:hAnsi="Calibri" w:cs="Calibri"/>
        </w:rPr>
        <w:t>does it</w:t>
      </w:r>
      <w:r w:rsidRPr="001D6763">
        <w:rPr>
          <w:rFonts w:ascii="Calibri" w:eastAsia="Times New Roman" w:hAnsi="Calibri" w:cs="Calibri"/>
        </w:rPr>
        <w:t xml:space="preserve"> </w:t>
      </w:r>
      <w:r w:rsidR="002D1B53" w:rsidRPr="001D6763">
        <w:rPr>
          <w:rFonts w:ascii="Calibri" w:eastAsia="Times New Roman" w:hAnsi="Calibri" w:cs="Calibri"/>
        </w:rPr>
        <w:t>take</w:t>
      </w:r>
      <w:r w:rsidRPr="001D6763">
        <w:rPr>
          <w:rFonts w:ascii="Calibri" w:eastAsia="Times New Roman" w:hAnsi="Calibri" w:cs="Calibri"/>
        </w:rPr>
        <w:t xml:space="preserve"> to deliver an </w:t>
      </w:r>
      <w:r w:rsidRPr="001D6763">
        <w:rPr>
          <w:rFonts w:ascii="Calibri" w:eastAsia="Times New Roman" w:hAnsi="Calibri" w:cs="Calibri"/>
        </w:rPr>
        <w:t>order?</w:t>
      </w:r>
      <w:r w:rsidRPr="001D6763">
        <w:rPr>
          <w:rFonts w:ascii="Calibri" w:eastAsia="Times New Roman" w:hAnsi="Calibri" w:cs="Calibri"/>
        </w:rPr>
        <w:t>  </w:t>
      </w:r>
    </w:p>
    <w:p w14:paraId="663FA6C1" w14:textId="77777777" w:rsidR="001D6763" w:rsidRPr="001D6763" w:rsidRDefault="001D6763" w:rsidP="001D6763">
      <w:pPr>
        <w:numPr>
          <w:ilvl w:val="0"/>
          <w:numId w:val="10"/>
        </w:numPr>
        <w:tabs>
          <w:tab w:val="clear" w:pos="720"/>
          <w:tab w:val="num" w:pos="360"/>
        </w:tabs>
        <w:spacing w:after="0" w:line="240" w:lineRule="auto"/>
        <w:ind w:firstLine="0"/>
        <w:textAlignment w:val="baseline"/>
        <w:rPr>
          <w:rFonts w:ascii="Calibri" w:eastAsia="Times New Roman" w:hAnsi="Calibri" w:cs="Calibri"/>
        </w:rPr>
      </w:pPr>
      <w:r w:rsidRPr="001D6763">
        <w:rPr>
          <w:rFonts w:ascii="Calibri" w:eastAsia="Times New Roman" w:hAnsi="Calibri" w:cs="Calibri"/>
        </w:rPr>
        <w:t>Order frequency of product  </w:t>
      </w:r>
    </w:p>
    <w:p w14:paraId="32ED2556" w14:textId="77777777" w:rsidR="001D6763" w:rsidRPr="001D6763" w:rsidRDefault="001D6763" w:rsidP="001D6763">
      <w:pPr>
        <w:numPr>
          <w:ilvl w:val="0"/>
          <w:numId w:val="10"/>
        </w:numPr>
        <w:tabs>
          <w:tab w:val="clear" w:pos="720"/>
          <w:tab w:val="num" w:pos="360"/>
        </w:tabs>
        <w:spacing w:after="0" w:line="240" w:lineRule="auto"/>
        <w:ind w:firstLine="0"/>
        <w:textAlignment w:val="baseline"/>
        <w:rPr>
          <w:rFonts w:ascii="Calibri" w:eastAsia="Times New Roman" w:hAnsi="Calibri" w:cs="Calibri"/>
        </w:rPr>
      </w:pPr>
      <w:r w:rsidRPr="001D6763">
        <w:rPr>
          <w:rFonts w:ascii="Calibri" w:eastAsia="Times New Roman" w:hAnsi="Calibri" w:cs="Calibri"/>
        </w:rPr>
        <w:t>Cross customers with accounts in both businesses. </w:t>
      </w:r>
    </w:p>
    <w:p w14:paraId="4EBE2B4F" w14:textId="77777777" w:rsidR="001D6763" w:rsidRPr="001D6763" w:rsidRDefault="001D6763" w:rsidP="001D6763">
      <w:pPr>
        <w:numPr>
          <w:ilvl w:val="0"/>
          <w:numId w:val="11"/>
        </w:numPr>
        <w:tabs>
          <w:tab w:val="clear" w:pos="720"/>
          <w:tab w:val="num" w:pos="360"/>
        </w:tabs>
        <w:spacing w:after="0" w:line="240" w:lineRule="auto"/>
        <w:ind w:firstLine="0"/>
        <w:textAlignment w:val="baseline"/>
        <w:rPr>
          <w:rFonts w:ascii="Calibri" w:eastAsia="Times New Roman" w:hAnsi="Calibri" w:cs="Calibri"/>
        </w:rPr>
      </w:pPr>
      <w:r w:rsidRPr="001D6763">
        <w:rPr>
          <w:rFonts w:ascii="Calibri" w:eastAsia="Times New Roman" w:hAnsi="Calibri" w:cs="Calibri"/>
        </w:rPr>
        <w:t>Order frequency of products </w:t>
      </w:r>
    </w:p>
    <w:p w14:paraId="70905215" w14:textId="77777777" w:rsidR="001D6763" w:rsidRPr="001D6763" w:rsidRDefault="001D6763" w:rsidP="001D6763">
      <w:pPr>
        <w:spacing w:after="0" w:line="240" w:lineRule="auto"/>
        <w:textAlignment w:val="baseline"/>
        <w:rPr>
          <w:rFonts w:ascii="Calibri" w:eastAsia="Times New Roman" w:hAnsi="Calibri" w:cs="Calibri"/>
        </w:rPr>
      </w:pPr>
      <w:r w:rsidRPr="001D6763">
        <w:rPr>
          <w:rFonts w:ascii="Calibri" w:eastAsia="Times New Roman" w:hAnsi="Calibri" w:cs="Calibri"/>
        </w:rPr>
        <w:lastRenderedPageBreak/>
        <w:t> </w:t>
      </w:r>
    </w:p>
    <w:p w14:paraId="6BA9EE68" w14:textId="6774B374" w:rsidR="001D6763" w:rsidRPr="001D6763" w:rsidRDefault="001D6763" w:rsidP="001D6763">
      <w:pPr>
        <w:pStyle w:val="Heading3"/>
        <w:rPr>
          <w:rFonts w:ascii="Calibri" w:eastAsia="Times New Roman" w:hAnsi="Calibri" w:cs="Calibri"/>
        </w:rPr>
      </w:pPr>
      <w:r w:rsidRPr="001D6763">
        <w:rPr>
          <w:rFonts w:eastAsia="Times New Roman"/>
        </w:rPr>
        <w:t xml:space="preserve">Business processes (related to </w:t>
      </w:r>
      <w:r w:rsidR="002D1B53" w:rsidRPr="001D6763">
        <w:rPr>
          <w:rFonts w:eastAsia="Times New Roman"/>
        </w:rPr>
        <w:t>the above</w:t>
      </w:r>
      <w:r w:rsidRPr="001D6763">
        <w:rPr>
          <w:rFonts w:eastAsia="Times New Roman"/>
        </w:rPr>
        <w:t xml:space="preserve"> questions) </w:t>
      </w:r>
    </w:p>
    <w:p w14:paraId="712BF281" w14:textId="77777777" w:rsidR="001D6763" w:rsidRPr="001D6763" w:rsidRDefault="001D6763" w:rsidP="001D6763">
      <w:pPr>
        <w:numPr>
          <w:ilvl w:val="0"/>
          <w:numId w:val="17"/>
        </w:numPr>
        <w:spacing w:after="0" w:line="240" w:lineRule="auto"/>
        <w:textAlignment w:val="baseline"/>
        <w:rPr>
          <w:rFonts w:ascii="Calibri" w:eastAsia="Times New Roman" w:hAnsi="Calibri" w:cs="Calibri"/>
        </w:rPr>
      </w:pPr>
      <w:r w:rsidRPr="001D6763">
        <w:rPr>
          <w:rFonts w:ascii="Calibri" w:eastAsia="Times New Roman" w:hAnsi="Calibri" w:cs="Calibri"/>
        </w:rPr>
        <w:t>Order Fulfilment </w:t>
      </w:r>
    </w:p>
    <w:p w14:paraId="3E034044" w14:textId="77777777" w:rsidR="001D6763" w:rsidRPr="001D6763" w:rsidRDefault="001D6763" w:rsidP="001D6763">
      <w:pPr>
        <w:numPr>
          <w:ilvl w:val="0"/>
          <w:numId w:val="17"/>
        </w:numPr>
        <w:spacing w:after="0" w:line="240" w:lineRule="auto"/>
        <w:textAlignment w:val="baseline"/>
        <w:rPr>
          <w:rFonts w:ascii="Calibri" w:eastAsia="Times New Roman" w:hAnsi="Calibri" w:cs="Calibri"/>
        </w:rPr>
      </w:pPr>
      <w:r w:rsidRPr="001D6763">
        <w:rPr>
          <w:rFonts w:ascii="Calibri" w:eastAsia="Times New Roman" w:hAnsi="Calibri" w:cs="Calibri"/>
        </w:rPr>
        <w:t>Product Inventory trend </w:t>
      </w:r>
    </w:p>
    <w:p w14:paraId="1DC53EDB" w14:textId="77777777" w:rsidR="001D6763" w:rsidRPr="001D6763" w:rsidRDefault="001D6763" w:rsidP="001D6763">
      <w:pPr>
        <w:numPr>
          <w:ilvl w:val="0"/>
          <w:numId w:val="17"/>
        </w:numPr>
        <w:spacing w:after="0" w:line="240" w:lineRule="auto"/>
        <w:textAlignment w:val="baseline"/>
        <w:rPr>
          <w:rFonts w:ascii="Calibri" w:eastAsia="Times New Roman" w:hAnsi="Calibri" w:cs="Calibri"/>
        </w:rPr>
      </w:pPr>
      <w:r w:rsidRPr="001D6763">
        <w:rPr>
          <w:rFonts w:ascii="Calibri" w:eastAsia="Times New Roman" w:hAnsi="Calibri" w:cs="Calibri"/>
        </w:rPr>
        <w:t>Sales </w:t>
      </w:r>
    </w:p>
    <w:p w14:paraId="33091C58" w14:textId="77777777" w:rsidR="001D6763" w:rsidRPr="001D6763" w:rsidRDefault="001D6763" w:rsidP="001D6763">
      <w:pPr>
        <w:numPr>
          <w:ilvl w:val="0"/>
          <w:numId w:val="17"/>
        </w:numPr>
        <w:spacing w:after="0" w:line="240" w:lineRule="auto"/>
        <w:textAlignment w:val="baseline"/>
        <w:rPr>
          <w:rFonts w:ascii="Calibri" w:eastAsia="Times New Roman" w:hAnsi="Calibri" w:cs="Calibri"/>
        </w:rPr>
      </w:pPr>
      <w:r w:rsidRPr="001D6763">
        <w:rPr>
          <w:rFonts w:ascii="Calibri" w:eastAsia="Times New Roman" w:hAnsi="Calibri" w:cs="Calibri"/>
        </w:rPr>
        <w:t>Product review </w:t>
      </w:r>
    </w:p>
    <w:p w14:paraId="7F912C10" w14:textId="75E5A79E" w:rsidR="001D6763" w:rsidRDefault="001D6763" w:rsidP="001D6763">
      <w:pPr>
        <w:numPr>
          <w:ilvl w:val="0"/>
          <w:numId w:val="17"/>
        </w:numPr>
        <w:spacing w:after="0" w:line="240" w:lineRule="auto"/>
        <w:textAlignment w:val="baseline"/>
        <w:rPr>
          <w:rFonts w:ascii="Calibri" w:eastAsia="Times New Roman" w:hAnsi="Calibri" w:cs="Calibri"/>
        </w:rPr>
      </w:pPr>
      <w:r w:rsidRPr="001D6763">
        <w:rPr>
          <w:rFonts w:ascii="Calibri" w:eastAsia="Times New Roman" w:hAnsi="Calibri" w:cs="Calibri"/>
        </w:rPr>
        <w:t>Sales coverage </w:t>
      </w:r>
    </w:p>
    <w:p w14:paraId="065C5921" w14:textId="77777777" w:rsidR="00233EEB" w:rsidRPr="001D6763" w:rsidRDefault="00233EEB" w:rsidP="00233EEB">
      <w:pPr>
        <w:spacing w:after="0" w:line="240" w:lineRule="auto"/>
        <w:ind w:left="1080"/>
        <w:textAlignment w:val="baseline"/>
        <w:rPr>
          <w:rFonts w:ascii="Calibri" w:eastAsia="Times New Roman" w:hAnsi="Calibri" w:cs="Calibri"/>
        </w:rPr>
      </w:pPr>
    </w:p>
    <w:tbl>
      <w:tblPr>
        <w:tblW w:w="9809"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49"/>
        <w:gridCol w:w="3071"/>
        <w:gridCol w:w="1649"/>
        <w:gridCol w:w="2840"/>
      </w:tblGrid>
      <w:tr w:rsidR="001D6763" w:rsidRPr="001D6763" w14:paraId="4CFDAE66" w14:textId="77777777" w:rsidTr="001D6763">
        <w:trPr>
          <w:trHeight w:val="540"/>
        </w:trPr>
        <w:tc>
          <w:tcPr>
            <w:tcW w:w="9809" w:type="dxa"/>
            <w:gridSpan w:val="4"/>
            <w:tcBorders>
              <w:top w:val="single" w:sz="6" w:space="0" w:color="auto"/>
              <w:left w:val="single" w:sz="6" w:space="0" w:color="auto"/>
              <w:bottom w:val="single" w:sz="6" w:space="0" w:color="auto"/>
              <w:right w:val="single" w:sz="6" w:space="0" w:color="000000"/>
            </w:tcBorders>
            <w:shd w:val="clear" w:color="auto" w:fill="DDEBF7"/>
            <w:vAlign w:val="center"/>
            <w:hideMark/>
          </w:tcPr>
          <w:p w14:paraId="034A1B15"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Project Charter</w:t>
            </w:r>
            <w:r w:rsidRPr="001D6763">
              <w:rPr>
                <w:rFonts w:ascii="Calibri" w:eastAsia="Times New Roman" w:hAnsi="Calibri" w:cs="Calibri"/>
                <w:color w:val="000000"/>
                <w:sz w:val="20"/>
                <w:szCs w:val="20"/>
              </w:rPr>
              <w:t> </w:t>
            </w:r>
          </w:p>
        </w:tc>
      </w:tr>
      <w:tr w:rsidR="001D6763" w:rsidRPr="001D6763" w14:paraId="6D346574" w14:textId="77777777" w:rsidTr="001D6763">
        <w:trPr>
          <w:trHeight w:val="315"/>
        </w:trPr>
        <w:tc>
          <w:tcPr>
            <w:tcW w:w="2249" w:type="dxa"/>
            <w:tcBorders>
              <w:top w:val="nil"/>
              <w:left w:val="single" w:sz="6" w:space="0" w:color="auto"/>
              <w:bottom w:val="single" w:sz="6" w:space="0" w:color="auto"/>
              <w:right w:val="single" w:sz="6" w:space="0" w:color="auto"/>
            </w:tcBorders>
            <w:shd w:val="clear" w:color="auto" w:fill="DDEBF7"/>
            <w:vAlign w:val="center"/>
            <w:hideMark/>
          </w:tcPr>
          <w:p w14:paraId="3B185A9F"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Project Name</w:t>
            </w:r>
            <w:r w:rsidRPr="001D6763">
              <w:rPr>
                <w:rFonts w:ascii="Calibri" w:eastAsia="Times New Roman" w:hAnsi="Calibri" w:cs="Calibri"/>
                <w:color w:val="000000"/>
                <w:sz w:val="20"/>
                <w:szCs w:val="20"/>
              </w:rPr>
              <w:t> </w:t>
            </w:r>
          </w:p>
        </w:tc>
        <w:tc>
          <w:tcPr>
            <w:tcW w:w="7560" w:type="dxa"/>
            <w:gridSpan w:val="3"/>
            <w:tcBorders>
              <w:top w:val="single" w:sz="6" w:space="0" w:color="auto"/>
              <w:left w:val="nil"/>
              <w:bottom w:val="single" w:sz="6" w:space="0" w:color="auto"/>
              <w:right w:val="single" w:sz="6" w:space="0" w:color="000000"/>
            </w:tcBorders>
            <w:shd w:val="clear" w:color="auto" w:fill="auto"/>
            <w:vAlign w:val="center"/>
            <w:hideMark/>
          </w:tcPr>
          <w:p w14:paraId="30594EE5"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color w:val="000000"/>
                <w:sz w:val="20"/>
                <w:szCs w:val="20"/>
              </w:rPr>
              <w:t>IST 722 Group Project Assignment – Fudgeflix &amp; Fudgemart </w:t>
            </w:r>
          </w:p>
        </w:tc>
      </w:tr>
      <w:tr w:rsidR="001D6763" w:rsidRPr="001D6763" w14:paraId="78EC75E0" w14:textId="77777777" w:rsidTr="001D6763">
        <w:trPr>
          <w:trHeight w:val="630"/>
        </w:trPr>
        <w:tc>
          <w:tcPr>
            <w:tcW w:w="2249" w:type="dxa"/>
            <w:tcBorders>
              <w:top w:val="nil"/>
              <w:left w:val="single" w:sz="6" w:space="0" w:color="auto"/>
              <w:bottom w:val="single" w:sz="6" w:space="0" w:color="auto"/>
              <w:right w:val="single" w:sz="6" w:space="0" w:color="auto"/>
            </w:tcBorders>
            <w:shd w:val="clear" w:color="auto" w:fill="DDEBF7"/>
            <w:vAlign w:val="center"/>
            <w:hideMark/>
          </w:tcPr>
          <w:p w14:paraId="0E25112C"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Project Description</w:t>
            </w:r>
            <w:r w:rsidRPr="001D6763">
              <w:rPr>
                <w:rFonts w:ascii="Calibri" w:eastAsia="Times New Roman" w:hAnsi="Calibri" w:cs="Calibri"/>
                <w:color w:val="000000"/>
                <w:sz w:val="20"/>
                <w:szCs w:val="20"/>
              </w:rPr>
              <w:t> </w:t>
            </w:r>
          </w:p>
        </w:tc>
        <w:tc>
          <w:tcPr>
            <w:tcW w:w="7560" w:type="dxa"/>
            <w:gridSpan w:val="3"/>
            <w:tcBorders>
              <w:top w:val="nil"/>
              <w:left w:val="nil"/>
              <w:bottom w:val="single" w:sz="6" w:space="0" w:color="auto"/>
              <w:right w:val="single" w:sz="6" w:space="0" w:color="000000"/>
            </w:tcBorders>
            <w:shd w:val="clear" w:color="auto" w:fill="auto"/>
            <w:vAlign w:val="center"/>
            <w:hideMark/>
          </w:tcPr>
          <w:p w14:paraId="3F108C8B"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color w:val="000000"/>
                <w:sz w:val="20"/>
                <w:szCs w:val="20"/>
              </w:rPr>
              <w:t> Development of data warehouse and business intelligence solution for Fudgemart, Inc.  </w:t>
            </w:r>
          </w:p>
        </w:tc>
      </w:tr>
      <w:tr w:rsidR="001D6763" w:rsidRPr="001D6763" w14:paraId="30A2255E" w14:textId="77777777" w:rsidTr="001D6763">
        <w:trPr>
          <w:trHeight w:val="315"/>
        </w:trPr>
        <w:tc>
          <w:tcPr>
            <w:tcW w:w="2249" w:type="dxa"/>
            <w:tcBorders>
              <w:top w:val="nil"/>
              <w:left w:val="single" w:sz="6" w:space="0" w:color="auto"/>
              <w:bottom w:val="single" w:sz="6" w:space="0" w:color="auto"/>
              <w:right w:val="single" w:sz="6" w:space="0" w:color="auto"/>
            </w:tcBorders>
            <w:shd w:val="clear" w:color="auto" w:fill="DDEBF7"/>
            <w:vAlign w:val="center"/>
            <w:hideMark/>
          </w:tcPr>
          <w:p w14:paraId="22731A39"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Project Manager</w:t>
            </w:r>
            <w:r w:rsidRPr="001D6763">
              <w:rPr>
                <w:rFonts w:ascii="Calibri" w:eastAsia="Times New Roman" w:hAnsi="Calibri" w:cs="Calibri"/>
                <w:color w:val="000000"/>
                <w:sz w:val="20"/>
                <w:szCs w:val="20"/>
              </w:rPr>
              <w:t> </w:t>
            </w:r>
          </w:p>
        </w:tc>
        <w:tc>
          <w:tcPr>
            <w:tcW w:w="3071" w:type="dxa"/>
            <w:tcBorders>
              <w:top w:val="nil"/>
              <w:left w:val="nil"/>
              <w:bottom w:val="single" w:sz="6" w:space="0" w:color="auto"/>
              <w:right w:val="single" w:sz="6" w:space="0" w:color="auto"/>
            </w:tcBorders>
            <w:shd w:val="clear" w:color="auto" w:fill="auto"/>
            <w:vAlign w:val="center"/>
            <w:hideMark/>
          </w:tcPr>
          <w:p w14:paraId="34C1BC52"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color w:val="000000"/>
                <w:sz w:val="20"/>
                <w:szCs w:val="20"/>
              </w:rPr>
              <w:t> </w:t>
            </w:r>
          </w:p>
        </w:tc>
        <w:tc>
          <w:tcPr>
            <w:tcW w:w="1649" w:type="dxa"/>
            <w:tcBorders>
              <w:top w:val="nil"/>
              <w:left w:val="nil"/>
              <w:bottom w:val="single" w:sz="6" w:space="0" w:color="auto"/>
              <w:right w:val="single" w:sz="6" w:space="0" w:color="auto"/>
            </w:tcBorders>
            <w:shd w:val="clear" w:color="auto" w:fill="DDEBF7"/>
            <w:vAlign w:val="center"/>
            <w:hideMark/>
          </w:tcPr>
          <w:p w14:paraId="076277CD"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sz w:val="20"/>
                <w:szCs w:val="20"/>
              </w:rPr>
              <w:t>Date Approved</w:t>
            </w:r>
            <w:r w:rsidRPr="001D6763">
              <w:rPr>
                <w:rFonts w:ascii="Calibri" w:eastAsia="Times New Roman" w:hAnsi="Calibri" w:cs="Calibri"/>
                <w:sz w:val="20"/>
                <w:szCs w:val="20"/>
              </w:rPr>
              <w:t> </w:t>
            </w:r>
          </w:p>
        </w:tc>
        <w:tc>
          <w:tcPr>
            <w:tcW w:w="2840" w:type="dxa"/>
            <w:tcBorders>
              <w:top w:val="nil"/>
              <w:left w:val="nil"/>
              <w:bottom w:val="single" w:sz="6" w:space="0" w:color="auto"/>
              <w:right w:val="single" w:sz="6" w:space="0" w:color="auto"/>
            </w:tcBorders>
            <w:shd w:val="clear" w:color="auto" w:fill="auto"/>
            <w:vAlign w:val="center"/>
            <w:hideMark/>
          </w:tcPr>
          <w:p w14:paraId="679A9710"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5/9/21</w:t>
            </w:r>
            <w:r w:rsidRPr="001D6763">
              <w:rPr>
                <w:rFonts w:ascii="Calibri" w:eastAsia="Times New Roman" w:hAnsi="Calibri" w:cs="Calibri"/>
                <w:color w:val="000000"/>
                <w:sz w:val="20"/>
                <w:szCs w:val="20"/>
              </w:rPr>
              <w:t> </w:t>
            </w:r>
          </w:p>
        </w:tc>
      </w:tr>
      <w:tr w:rsidR="001D6763" w:rsidRPr="001D6763" w14:paraId="64A5851A" w14:textId="77777777" w:rsidTr="001D6763">
        <w:trPr>
          <w:trHeight w:val="315"/>
        </w:trPr>
        <w:tc>
          <w:tcPr>
            <w:tcW w:w="2249" w:type="dxa"/>
            <w:tcBorders>
              <w:top w:val="nil"/>
              <w:left w:val="single" w:sz="6" w:space="0" w:color="auto"/>
              <w:bottom w:val="single" w:sz="6" w:space="0" w:color="auto"/>
              <w:right w:val="single" w:sz="6" w:space="0" w:color="auto"/>
            </w:tcBorders>
            <w:shd w:val="clear" w:color="auto" w:fill="DDEBF7"/>
            <w:vAlign w:val="center"/>
            <w:hideMark/>
          </w:tcPr>
          <w:p w14:paraId="578057D8"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Project Sponsor(s)</w:t>
            </w:r>
            <w:r w:rsidRPr="001D6763">
              <w:rPr>
                <w:rFonts w:ascii="Calibri" w:eastAsia="Times New Roman" w:hAnsi="Calibri" w:cs="Calibri"/>
                <w:color w:val="000000"/>
                <w:sz w:val="20"/>
                <w:szCs w:val="20"/>
              </w:rPr>
              <w:t> </w:t>
            </w:r>
          </w:p>
        </w:tc>
        <w:tc>
          <w:tcPr>
            <w:tcW w:w="3071" w:type="dxa"/>
            <w:tcBorders>
              <w:top w:val="nil"/>
              <w:left w:val="nil"/>
              <w:bottom w:val="single" w:sz="6" w:space="0" w:color="auto"/>
              <w:right w:val="single" w:sz="6" w:space="0" w:color="auto"/>
            </w:tcBorders>
            <w:shd w:val="clear" w:color="auto" w:fill="auto"/>
            <w:vAlign w:val="center"/>
            <w:hideMark/>
          </w:tcPr>
          <w:p w14:paraId="71B6EB5B"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 Humayun Khan</w:t>
            </w:r>
            <w:r w:rsidRPr="001D6763">
              <w:rPr>
                <w:rFonts w:ascii="Calibri" w:eastAsia="Times New Roman" w:hAnsi="Calibri" w:cs="Calibri"/>
                <w:color w:val="000000"/>
                <w:sz w:val="20"/>
                <w:szCs w:val="20"/>
              </w:rPr>
              <w:t> </w:t>
            </w:r>
          </w:p>
        </w:tc>
        <w:tc>
          <w:tcPr>
            <w:tcW w:w="1649" w:type="dxa"/>
            <w:tcBorders>
              <w:top w:val="nil"/>
              <w:left w:val="nil"/>
              <w:bottom w:val="single" w:sz="6" w:space="0" w:color="auto"/>
              <w:right w:val="single" w:sz="6" w:space="0" w:color="auto"/>
            </w:tcBorders>
            <w:shd w:val="clear" w:color="auto" w:fill="DDEBF7"/>
            <w:vAlign w:val="center"/>
            <w:hideMark/>
          </w:tcPr>
          <w:p w14:paraId="117005DC"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sz w:val="20"/>
                <w:szCs w:val="20"/>
              </w:rPr>
              <w:t>Signature</w:t>
            </w:r>
            <w:r w:rsidRPr="001D6763">
              <w:rPr>
                <w:rFonts w:ascii="Calibri" w:eastAsia="Times New Roman" w:hAnsi="Calibri" w:cs="Calibri"/>
                <w:sz w:val="20"/>
                <w:szCs w:val="20"/>
              </w:rPr>
              <w:t> </w:t>
            </w:r>
          </w:p>
        </w:tc>
        <w:tc>
          <w:tcPr>
            <w:tcW w:w="2840" w:type="dxa"/>
            <w:tcBorders>
              <w:top w:val="nil"/>
              <w:left w:val="nil"/>
              <w:bottom w:val="single" w:sz="6" w:space="0" w:color="auto"/>
              <w:right w:val="single" w:sz="6" w:space="0" w:color="auto"/>
            </w:tcBorders>
            <w:shd w:val="clear" w:color="auto" w:fill="auto"/>
            <w:vAlign w:val="center"/>
            <w:hideMark/>
          </w:tcPr>
          <w:p w14:paraId="119D8FE2"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 On file</w:t>
            </w:r>
            <w:r w:rsidRPr="001D6763">
              <w:rPr>
                <w:rFonts w:ascii="Calibri" w:eastAsia="Times New Roman" w:hAnsi="Calibri" w:cs="Calibri"/>
                <w:color w:val="000000"/>
                <w:sz w:val="20"/>
                <w:szCs w:val="20"/>
              </w:rPr>
              <w:t> </w:t>
            </w:r>
          </w:p>
        </w:tc>
      </w:tr>
      <w:tr w:rsidR="001D6763" w:rsidRPr="001D6763" w14:paraId="6A0EA3E8" w14:textId="77777777" w:rsidTr="001D6763">
        <w:trPr>
          <w:trHeight w:val="315"/>
        </w:trPr>
        <w:tc>
          <w:tcPr>
            <w:tcW w:w="5320" w:type="dxa"/>
            <w:gridSpan w:val="2"/>
            <w:tcBorders>
              <w:top w:val="single" w:sz="6" w:space="0" w:color="auto"/>
              <w:left w:val="single" w:sz="6" w:space="0" w:color="auto"/>
              <w:bottom w:val="single" w:sz="6" w:space="0" w:color="auto"/>
              <w:right w:val="single" w:sz="6" w:space="0" w:color="000000"/>
            </w:tcBorders>
            <w:shd w:val="clear" w:color="auto" w:fill="DDEBF7"/>
            <w:vAlign w:val="center"/>
            <w:hideMark/>
          </w:tcPr>
          <w:p w14:paraId="3CF01288" w14:textId="77777777" w:rsidR="001D6763" w:rsidRPr="001D6763" w:rsidRDefault="001D6763" w:rsidP="001D6763">
            <w:pPr>
              <w:spacing w:after="0" w:line="240" w:lineRule="auto"/>
              <w:jc w:val="center"/>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Business Case</w:t>
            </w:r>
            <w:r w:rsidRPr="001D6763">
              <w:rPr>
                <w:rFonts w:ascii="Calibri" w:eastAsia="Times New Roman" w:hAnsi="Calibri" w:cs="Calibri"/>
                <w:color w:val="000000"/>
                <w:sz w:val="20"/>
                <w:szCs w:val="20"/>
              </w:rPr>
              <w:t> </w:t>
            </w:r>
          </w:p>
        </w:tc>
        <w:tc>
          <w:tcPr>
            <w:tcW w:w="4489" w:type="dxa"/>
            <w:gridSpan w:val="2"/>
            <w:tcBorders>
              <w:top w:val="single" w:sz="6" w:space="0" w:color="auto"/>
              <w:left w:val="nil"/>
              <w:bottom w:val="single" w:sz="6" w:space="0" w:color="auto"/>
              <w:right w:val="single" w:sz="6" w:space="0" w:color="000000"/>
            </w:tcBorders>
            <w:shd w:val="clear" w:color="auto" w:fill="DDEBF7"/>
            <w:vAlign w:val="center"/>
            <w:hideMark/>
          </w:tcPr>
          <w:p w14:paraId="6103CE4F" w14:textId="77777777" w:rsidR="001D6763" w:rsidRPr="001D6763" w:rsidRDefault="001D6763" w:rsidP="001D6763">
            <w:pPr>
              <w:spacing w:after="0" w:line="240" w:lineRule="auto"/>
              <w:jc w:val="center"/>
              <w:textAlignment w:val="baseline"/>
              <w:rPr>
                <w:rFonts w:ascii="Segoe UI" w:eastAsia="Times New Roman" w:hAnsi="Segoe UI" w:cs="Segoe UI"/>
                <w:sz w:val="20"/>
                <w:szCs w:val="20"/>
              </w:rPr>
            </w:pPr>
            <w:r w:rsidRPr="001D6763">
              <w:rPr>
                <w:rFonts w:ascii="Calibri" w:eastAsia="Times New Roman" w:hAnsi="Calibri" w:cs="Calibri"/>
                <w:b/>
                <w:bCs/>
                <w:sz w:val="20"/>
                <w:szCs w:val="20"/>
              </w:rPr>
              <w:t>Expected Goals/Deliverables</w:t>
            </w:r>
            <w:r w:rsidRPr="001D6763">
              <w:rPr>
                <w:rFonts w:ascii="Calibri" w:eastAsia="Times New Roman" w:hAnsi="Calibri" w:cs="Calibri"/>
                <w:sz w:val="20"/>
                <w:szCs w:val="20"/>
              </w:rPr>
              <w:t> </w:t>
            </w:r>
          </w:p>
        </w:tc>
      </w:tr>
      <w:tr w:rsidR="001D6763" w:rsidRPr="001D6763" w14:paraId="2CEBB1F7" w14:textId="77777777" w:rsidTr="001D6763">
        <w:trPr>
          <w:trHeight w:val="315"/>
        </w:trPr>
        <w:tc>
          <w:tcPr>
            <w:tcW w:w="5320" w:type="dxa"/>
            <w:gridSpan w:val="2"/>
            <w:tcBorders>
              <w:top w:val="single" w:sz="6" w:space="0" w:color="auto"/>
              <w:left w:val="single" w:sz="6" w:space="0" w:color="auto"/>
              <w:bottom w:val="nil"/>
              <w:right w:val="single" w:sz="6" w:space="0" w:color="000000"/>
            </w:tcBorders>
            <w:shd w:val="clear" w:color="auto" w:fill="auto"/>
            <w:vAlign w:val="center"/>
            <w:hideMark/>
          </w:tcPr>
          <w:p w14:paraId="4EB2FB1C"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 xml:space="preserve"> A conformed data warehouse will allow Fudgemart to move towards an organization that can utilize </w:t>
            </w:r>
            <w:proofErr w:type="gramStart"/>
            <w:r w:rsidRPr="001D6763">
              <w:rPr>
                <w:rFonts w:ascii="Calibri" w:eastAsia="Times New Roman" w:hAnsi="Calibri" w:cs="Calibri"/>
                <w:b/>
                <w:bCs/>
                <w:color w:val="000000"/>
                <w:sz w:val="20"/>
                <w:szCs w:val="20"/>
              </w:rPr>
              <w:t>all of</w:t>
            </w:r>
            <w:proofErr w:type="gramEnd"/>
            <w:r w:rsidRPr="001D6763">
              <w:rPr>
                <w:rFonts w:ascii="Calibri" w:eastAsia="Times New Roman" w:hAnsi="Calibri" w:cs="Calibri"/>
                <w:b/>
                <w:bCs/>
                <w:color w:val="000000"/>
                <w:sz w:val="20"/>
                <w:szCs w:val="20"/>
              </w:rPr>
              <w:t xml:space="preserve"> its cross-functional data for efficient and effective business intelligence.  </w:t>
            </w:r>
            <w:r w:rsidRPr="001D6763">
              <w:rPr>
                <w:rFonts w:ascii="Calibri" w:eastAsia="Times New Roman" w:hAnsi="Calibri" w:cs="Calibri"/>
                <w:color w:val="000000"/>
                <w:sz w:val="20"/>
                <w:szCs w:val="20"/>
              </w:rPr>
              <w:t> </w:t>
            </w:r>
          </w:p>
        </w:tc>
        <w:tc>
          <w:tcPr>
            <w:tcW w:w="4489" w:type="dxa"/>
            <w:gridSpan w:val="2"/>
            <w:tcBorders>
              <w:top w:val="single" w:sz="6" w:space="0" w:color="auto"/>
              <w:left w:val="nil"/>
              <w:bottom w:val="nil"/>
              <w:right w:val="single" w:sz="6" w:space="0" w:color="000000"/>
            </w:tcBorders>
            <w:shd w:val="clear" w:color="auto" w:fill="auto"/>
            <w:vAlign w:val="center"/>
            <w:hideMark/>
          </w:tcPr>
          <w:p w14:paraId="4358365E"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color w:val="000000"/>
                <w:sz w:val="20"/>
                <w:szCs w:val="20"/>
                <w:u w:val="single"/>
              </w:rPr>
              <w:t>Goals:</w:t>
            </w:r>
            <w:r w:rsidRPr="001D6763">
              <w:rPr>
                <w:rFonts w:ascii="Calibri" w:eastAsia="Times New Roman" w:hAnsi="Calibri" w:cs="Calibri"/>
                <w:color w:val="000000"/>
                <w:sz w:val="20"/>
                <w:szCs w:val="20"/>
              </w:rPr>
              <w:t> </w:t>
            </w:r>
          </w:p>
          <w:p w14:paraId="2A2A7BC8" w14:textId="77777777" w:rsidR="001D6763" w:rsidRPr="001D6763" w:rsidRDefault="001D6763" w:rsidP="001D6763">
            <w:pPr>
              <w:numPr>
                <w:ilvl w:val="0"/>
                <w:numId w:val="5"/>
              </w:numPr>
              <w:spacing w:after="0" w:line="240" w:lineRule="auto"/>
              <w:ind w:left="1080" w:firstLine="0"/>
              <w:textAlignment w:val="baseline"/>
              <w:rPr>
                <w:rFonts w:ascii="Verdana" w:eastAsia="Times New Roman" w:hAnsi="Verdana" w:cs="Segoe UI"/>
                <w:sz w:val="20"/>
                <w:szCs w:val="20"/>
              </w:rPr>
            </w:pPr>
            <w:r w:rsidRPr="001D6763">
              <w:rPr>
                <w:rFonts w:ascii="Calibri" w:eastAsia="Times New Roman" w:hAnsi="Calibri" w:cs="Calibri"/>
                <w:color w:val="000000"/>
                <w:sz w:val="20"/>
                <w:szCs w:val="20"/>
              </w:rPr>
              <w:t>Identify functional requirements </w:t>
            </w:r>
          </w:p>
          <w:p w14:paraId="3ADB7402" w14:textId="77777777" w:rsidR="001D6763" w:rsidRPr="001D6763" w:rsidRDefault="001D6763" w:rsidP="001D6763">
            <w:pPr>
              <w:numPr>
                <w:ilvl w:val="0"/>
                <w:numId w:val="5"/>
              </w:numPr>
              <w:spacing w:after="0" w:line="240" w:lineRule="auto"/>
              <w:ind w:left="1080" w:firstLine="0"/>
              <w:textAlignment w:val="baseline"/>
              <w:rPr>
                <w:rFonts w:ascii="Verdana" w:eastAsia="Times New Roman" w:hAnsi="Verdana" w:cs="Segoe UI"/>
                <w:sz w:val="20"/>
                <w:szCs w:val="20"/>
              </w:rPr>
            </w:pPr>
            <w:r w:rsidRPr="001D6763">
              <w:rPr>
                <w:rFonts w:ascii="Calibri" w:eastAsia="Times New Roman" w:hAnsi="Calibri" w:cs="Calibri"/>
                <w:color w:val="000000"/>
                <w:sz w:val="20"/>
                <w:szCs w:val="20"/>
              </w:rPr>
              <w:t>5 business processes to model  </w:t>
            </w:r>
          </w:p>
          <w:p w14:paraId="0FFE4E17" w14:textId="77777777" w:rsidR="001D6763" w:rsidRPr="001D6763" w:rsidRDefault="001D6763" w:rsidP="001D6763">
            <w:pPr>
              <w:numPr>
                <w:ilvl w:val="0"/>
                <w:numId w:val="5"/>
              </w:numPr>
              <w:spacing w:after="0" w:line="240" w:lineRule="auto"/>
              <w:ind w:left="1080" w:firstLine="0"/>
              <w:textAlignment w:val="baseline"/>
              <w:rPr>
                <w:rFonts w:ascii="Verdana" w:eastAsia="Times New Roman" w:hAnsi="Verdana" w:cs="Segoe UI"/>
                <w:sz w:val="20"/>
                <w:szCs w:val="20"/>
              </w:rPr>
            </w:pPr>
            <w:r w:rsidRPr="001D6763">
              <w:rPr>
                <w:rFonts w:ascii="Calibri" w:eastAsia="Times New Roman" w:hAnsi="Calibri" w:cs="Calibri"/>
                <w:color w:val="000000"/>
                <w:sz w:val="20"/>
                <w:szCs w:val="20"/>
              </w:rPr>
              <w:t>1 integrated process in data warehouse </w:t>
            </w:r>
          </w:p>
          <w:p w14:paraId="2A068845" w14:textId="77777777" w:rsidR="001D6763" w:rsidRPr="001D6763" w:rsidRDefault="001D6763" w:rsidP="001D6763">
            <w:pPr>
              <w:numPr>
                <w:ilvl w:val="0"/>
                <w:numId w:val="5"/>
              </w:numPr>
              <w:spacing w:after="0" w:line="240" w:lineRule="auto"/>
              <w:ind w:left="1080" w:firstLine="0"/>
              <w:textAlignment w:val="baseline"/>
              <w:rPr>
                <w:rFonts w:ascii="Verdana" w:eastAsia="Times New Roman" w:hAnsi="Verdana" w:cs="Segoe UI"/>
                <w:sz w:val="20"/>
                <w:szCs w:val="20"/>
              </w:rPr>
            </w:pPr>
            <w:r w:rsidRPr="001D6763">
              <w:rPr>
                <w:rFonts w:ascii="Calibri" w:eastAsia="Times New Roman" w:hAnsi="Calibri" w:cs="Calibri"/>
                <w:color w:val="000000"/>
                <w:sz w:val="20"/>
                <w:szCs w:val="20"/>
              </w:rPr>
              <w:t>Meaningful business intelligence </w:t>
            </w:r>
          </w:p>
          <w:p w14:paraId="57A69695" w14:textId="77777777" w:rsidR="001D6763" w:rsidRPr="001D6763" w:rsidRDefault="001D6763" w:rsidP="001D6763">
            <w:pPr>
              <w:numPr>
                <w:ilvl w:val="0"/>
                <w:numId w:val="5"/>
              </w:numPr>
              <w:spacing w:after="0" w:line="240" w:lineRule="auto"/>
              <w:ind w:left="1080" w:firstLine="0"/>
              <w:textAlignment w:val="baseline"/>
              <w:rPr>
                <w:rFonts w:ascii="Verdana" w:eastAsia="Times New Roman" w:hAnsi="Verdana" w:cs="Segoe UI"/>
                <w:sz w:val="20"/>
                <w:szCs w:val="20"/>
              </w:rPr>
            </w:pPr>
            <w:r w:rsidRPr="001D6763">
              <w:rPr>
                <w:rFonts w:ascii="Calibri" w:eastAsia="Times New Roman" w:hAnsi="Calibri" w:cs="Calibri"/>
                <w:color w:val="000000"/>
                <w:sz w:val="20"/>
                <w:szCs w:val="20"/>
              </w:rPr>
              <w:t>Demo satisfies functional requirements. </w:t>
            </w:r>
          </w:p>
        </w:tc>
      </w:tr>
      <w:tr w:rsidR="001D6763" w:rsidRPr="001D6763" w14:paraId="3A6267AA" w14:textId="77777777" w:rsidTr="001D6763">
        <w:trPr>
          <w:trHeight w:val="60"/>
        </w:trPr>
        <w:tc>
          <w:tcPr>
            <w:tcW w:w="5320" w:type="dxa"/>
            <w:gridSpan w:val="2"/>
            <w:tcBorders>
              <w:top w:val="nil"/>
              <w:left w:val="single" w:sz="6" w:space="0" w:color="auto"/>
              <w:bottom w:val="nil"/>
              <w:right w:val="single" w:sz="6" w:space="0" w:color="000000"/>
            </w:tcBorders>
            <w:shd w:val="clear" w:color="auto" w:fill="auto"/>
            <w:vAlign w:val="center"/>
            <w:hideMark/>
          </w:tcPr>
          <w:p w14:paraId="6917106B"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 </w:t>
            </w:r>
            <w:r w:rsidRPr="001D6763">
              <w:rPr>
                <w:rFonts w:ascii="Calibri" w:eastAsia="Times New Roman" w:hAnsi="Calibri" w:cs="Calibri"/>
                <w:color w:val="000000"/>
                <w:sz w:val="20"/>
                <w:szCs w:val="20"/>
              </w:rPr>
              <w:t> </w:t>
            </w:r>
          </w:p>
        </w:tc>
        <w:tc>
          <w:tcPr>
            <w:tcW w:w="4489" w:type="dxa"/>
            <w:gridSpan w:val="2"/>
            <w:tcBorders>
              <w:top w:val="nil"/>
              <w:left w:val="nil"/>
              <w:bottom w:val="nil"/>
              <w:right w:val="single" w:sz="6" w:space="0" w:color="000000"/>
            </w:tcBorders>
            <w:shd w:val="clear" w:color="auto" w:fill="auto"/>
            <w:vAlign w:val="center"/>
            <w:hideMark/>
          </w:tcPr>
          <w:p w14:paraId="34DDC1D9"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color w:val="000000"/>
                <w:sz w:val="20"/>
                <w:szCs w:val="20"/>
                <w:u w:val="single"/>
              </w:rPr>
              <w:t>Deliverables</w:t>
            </w:r>
            <w:r w:rsidRPr="001D6763">
              <w:rPr>
                <w:rFonts w:ascii="Calibri" w:eastAsia="Times New Roman" w:hAnsi="Calibri" w:cs="Calibri"/>
                <w:color w:val="000000"/>
                <w:sz w:val="20"/>
                <w:szCs w:val="20"/>
              </w:rPr>
              <w:t> </w:t>
            </w:r>
          </w:p>
        </w:tc>
      </w:tr>
      <w:tr w:rsidR="001D6763" w:rsidRPr="001D6763" w14:paraId="3370D2FF" w14:textId="77777777" w:rsidTr="001D6763">
        <w:trPr>
          <w:trHeight w:val="315"/>
        </w:trPr>
        <w:tc>
          <w:tcPr>
            <w:tcW w:w="5320" w:type="dxa"/>
            <w:gridSpan w:val="2"/>
            <w:tcBorders>
              <w:top w:val="single" w:sz="6" w:space="0" w:color="auto"/>
              <w:left w:val="single" w:sz="6" w:space="0" w:color="auto"/>
              <w:bottom w:val="single" w:sz="6" w:space="0" w:color="auto"/>
              <w:right w:val="single" w:sz="6" w:space="0" w:color="000000"/>
            </w:tcBorders>
            <w:shd w:val="clear" w:color="auto" w:fill="DDEBF7"/>
            <w:vAlign w:val="center"/>
            <w:hideMark/>
          </w:tcPr>
          <w:p w14:paraId="6C2FC9AF" w14:textId="77777777" w:rsidR="001D6763" w:rsidRPr="001D6763" w:rsidRDefault="001D6763" w:rsidP="001D6763">
            <w:pPr>
              <w:spacing w:after="0" w:line="240" w:lineRule="auto"/>
              <w:jc w:val="center"/>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Team Members</w:t>
            </w:r>
            <w:r w:rsidRPr="001D6763">
              <w:rPr>
                <w:rFonts w:ascii="Calibri" w:eastAsia="Times New Roman" w:hAnsi="Calibri" w:cs="Calibri"/>
                <w:color w:val="000000"/>
                <w:sz w:val="20"/>
                <w:szCs w:val="20"/>
              </w:rPr>
              <w:t> </w:t>
            </w:r>
          </w:p>
        </w:tc>
        <w:tc>
          <w:tcPr>
            <w:tcW w:w="4489" w:type="dxa"/>
            <w:gridSpan w:val="2"/>
            <w:vMerge w:val="restart"/>
            <w:tcBorders>
              <w:top w:val="nil"/>
              <w:left w:val="nil"/>
              <w:bottom w:val="nil"/>
              <w:right w:val="single" w:sz="6" w:space="0" w:color="000000"/>
            </w:tcBorders>
            <w:shd w:val="clear" w:color="auto" w:fill="auto"/>
            <w:vAlign w:val="center"/>
            <w:hideMark/>
          </w:tcPr>
          <w:p w14:paraId="0059321E" w14:textId="77777777" w:rsidR="001D6763" w:rsidRPr="001D6763" w:rsidRDefault="001D6763" w:rsidP="001D6763">
            <w:pPr>
              <w:numPr>
                <w:ilvl w:val="0"/>
                <w:numId w:val="6"/>
              </w:numPr>
              <w:spacing w:after="0" w:line="240" w:lineRule="auto"/>
              <w:ind w:left="1080" w:firstLine="0"/>
              <w:textAlignment w:val="baseline"/>
              <w:rPr>
                <w:rFonts w:ascii="Verdana" w:eastAsia="Times New Roman" w:hAnsi="Verdana" w:cs="Segoe UI"/>
                <w:sz w:val="20"/>
                <w:szCs w:val="20"/>
              </w:rPr>
            </w:pPr>
            <w:r w:rsidRPr="001D6763">
              <w:rPr>
                <w:rFonts w:ascii="Calibri" w:eastAsia="Times New Roman" w:hAnsi="Calibri" w:cs="Calibri"/>
                <w:b/>
                <w:bCs/>
                <w:color w:val="000000"/>
                <w:sz w:val="20"/>
                <w:szCs w:val="20"/>
              </w:rPr>
              <w:t>Project Document</w:t>
            </w:r>
            <w:r w:rsidRPr="001D6763">
              <w:rPr>
                <w:rFonts w:ascii="Calibri" w:eastAsia="Times New Roman" w:hAnsi="Calibri" w:cs="Calibri"/>
                <w:color w:val="000000"/>
                <w:sz w:val="20"/>
                <w:szCs w:val="20"/>
              </w:rPr>
              <w:t> </w:t>
            </w:r>
          </w:p>
          <w:p w14:paraId="78E45FF8" w14:textId="77777777" w:rsidR="001D6763" w:rsidRPr="001D6763" w:rsidRDefault="001D6763" w:rsidP="001D6763">
            <w:pPr>
              <w:numPr>
                <w:ilvl w:val="0"/>
                <w:numId w:val="6"/>
              </w:numPr>
              <w:spacing w:after="0" w:line="240" w:lineRule="auto"/>
              <w:ind w:left="1080" w:firstLine="0"/>
              <w:textAlignment w:val="baseline"/>
              <w:rPr>
                <w:rFonts w:ascii="Verdana" w:eastAsia="Times New Roman" w:hAnsi="Verdana" w:cs="Segoe UI"/>
                <w:sz w:val="20"/>
                <w:szCs w:val="20"/>
              </w:rPr>
            </w:pPr>
            <w:r w:rsidRPr="001D6763">
              <w:rPr>
                <w:rFonts w:ascii="Calibri" w:eastAsia="Times New Roman" w:hAnsi="Calibri" w:cs="Calibri"/>
                <w:b/>
                <w:bCs/>
                <w:color w:val="000000"/>
                <w:sz w:val="20"/>
                <w:szCs w:val="20"/>
              </w:rPr>
              <w:t>High-level dimensional modeling worksheet</w:t>
            </w:r>
            <w:r w:rsidRPr="001D6763">
              <w:rPr>
                <w:rFonts w:ascii="Calibri" w:eastAsia="Times New Roman" w:hAnsi="Calibri" w:cs="Calibri"/>
                <w:color w:val="000000"/>
                <w:sz w:val="20"/>
                <w:szCs w:val="20"/>
              </w:rPr>
              <w:t> </w:t>
            </w:r>
          </w:p>
          <w:p w14:paraId="6C429A57" w14:textId="77777777" w:rsidR="001D6763" w:rsidRPr="001D6763" w:rsidRDefault="001D6763" w:rsidP="001D6763">
            <w:pPr>
              <w:numPr>
                <w:ilvl w:val="0"/>
                <w:numId w:val="6"/>
              </w:numPr>
              <w:spacing w:after="0" w:line="240" w:lineRule="auto"/>
              <w:ind w:left="1080" w:firstLine="0"/>
              <w:textAlignment w:val="baseline"/>
              <w:rPr>
                <w:rFonts w:ascii="Verdana" w:eastAsia="Times New Roman" w:hAnsi="Verdana" w:cs="Segoe UI"/>
                <w:sz w:val="20"/>
                <w:szCs w:val="20"/>
              </w:rPr>
            </w:pPr>
            <w:r w:rsidRPr="001D6763">
              <w:rPr>
                <w:rFonts w:ascii="Calibri" w:eastAsia="Times New Roman" w:hAnsi="Calibri" w:cs="Calibri"/>
                <w:b/>
                <w:bCs/>
                <w:color w:val="000000"/>
                <w:sz w:val="20"/>
                <w:szCs w:val="20"/>
              </w:rPr>
              <w:t>Detail level dimensional modeling worksheet</w:t>
            </w:r>
            <w:r w:rsidRPr="001D6763">
              <w:rPr>
                <w:rFonts w:ascii="Calibri" w:eastAsia="Times New Roman" w:hAnsi="Calibri" w:cs="Calibri"/>
                <w:color w:val="000000"/>
                <w:sz w:val="20"/>
                <w:szCs w:val="20"/>
              </w:rPr>
              <w:t> </w:t>
            </w:r>
          </w:p>
          <w:p w14:paraId="5227DD63" w14:textId="77777777" w:rsidR="001D6763" w:rsidRPr="001D6763" w:rsidRDefault="001D6763" w:rsidP="001D6763">
            <w:pPr>
              <w:numPr>
                <w:ilvl w:val="0"/>
                <w:numId w:val="6"/>
              </w:numPr>
              <w:spacing w:after="0" w:line="240" w:lineRule="auto"/>
              <w:ind w:left="1080" w:firstLine="0"/>
              <w:textAlignment w:val="baseline"/>
              <w:rPr>
                <w:rFonts w:ascii="Verdana" w:eastAsia="Times New Roman" w:hAnsi="Verdana" w:cs="Segoe UI"/>
                <w:sz w:val="20"/>
                <w:szCs w:val="20"/>
              </w:rPr>
            </w:pPr>
            <w:r w:rsidRPr="001D6763">
              <w:rPr>
                <w:rFonts w:ascii="Calibri" w:eastAsia="Times New Roman" w:hAnsi="Calibri" w:cs="Calibri"/>
                <w:b/>
                <w:bCs/>
                <w:color w:val="000000"/>
                <w:sz w:val="20"/>
                <w:szCs w:val="20"/>
              </w:rPr>
              <w:t>Initial ETL done in SSIS.</w:t>
            </w:r>
            <w:r w:rsidRPr="001D6763">
              <w:rPr>
                <w:rFonts w:ascii="Calibri" w:eastAsia="Times New Roman" w:hAnsi="Calibri" w:cs="Calibri"/>
                <w:color w:val="000000"/>
                <w:sz w:val="20"/>
                <w:szCs w:val="20"/>
              </w:rPr>
              <w:t> </w:t>
            </w:r>
          </w:p>
          <w:p w14:paraId="5E64FA73" w14:textId="77777777" w:rsidR="001D6763" w:rsidRPr="001D6763" w:rsidRDefault="001D6763" w:rsidP="001D6763">
            <w:pPr>
              <w:numPr>
                <w:ilvl w:val="0"/>
                <w:numId w:val="6"/>
              </w:numPr>
              <w:spacing w:after="0" w:line="240" w:lineRule="auto"/>
              <w:ind w:left="1080" w:firstLine="0"/>
              <w:textAlignment w:val="baseline"/>
              <w:rPr>
                <w:rFonts w:ascii="Calibri" w:eastAsia="Times New Roman" w:hAnsi="Calibri" w:cs="Calibri"/>
                <w:sz w:val="20"/>
                <w:szCs w:val="20"/>
              </w:rPr>
            </w:pPr>
            <w:r w:rsidRPr="001D6763">
              <w:rPr>
                <w:rFonts w:ascii="Calibri" w:eastAsia="Times New Roman" w:hAnsi="Calibri" w:cs="Calibri"/>
                <w:b/>
                <w:bCs/>
                <w:color w:val="000000"/>
                <w:sz w:val="20"/>
                <w:szCs w:val="20"/>
              </w:rPr>
              <w:t>Data Warehousing</w:t>
            </w:r>
            <w:r w:rsidRPr="001D6763">
              <w:rPr>
                <w:rFonts w:ascii="Calibri" w:eastAsia="Times New Roman" w:hAnsi="Calibri" w:cs="Calibri"/>
                <w:color w:val="000000"/>
                <w:sz w:val="20"/>
                <w:szCs w:val="20"/>
              </w:rPr>
              <w:t> </w:t>
            </w:r>
          </w:p>
          <w:p w14:paraId="62E905A9" w14:textId="77777777" w:rsidR="001D6763" w:rsidRPr="001D6763" w:rsidRDefault="001D6763" w:rsidP="001D6763">
            <w:pPr>
              <w:numPr>
                <w:ilvl w:val="0"/>
                <w:numId w:val="6"/>
              </w:numPr>
              <w:spacing w:after="0" w:line="240" w:lineRule="auto"/>
              <w:ind w:left="1080" w:firstLine="0"/>
              <w:textAlignment w:val="baseline"/>
              <w:rPr>
                <w:rFonts w:ascii="Calibri" w:eastAsia="Times New Roman" w:hAnsi="Calibri" w:cs="Calibri"/>
                <w:sz w:val="20"/>
                <w:szCs w:val="20"/>
              </w:rPr>
            </w:pPr>
            <w:r w:rsidRPr="001D6763">
              <w:rPr>
                <w:rFonts w:ascii="Calibri" w:eastAsia="Times New Roman" w:hAnsi="Calibri" w:cs="Calibri"/>
                <w:b/>
                <w:bCs/>
                <w:color w:val="000000"/>
                <w:sz w:val="20"/>
                <w:szCs w:val="20"/>
              </w:rPr>
              <w:t>Business Intelligence</w:t>
            </w:r>
            <w:r w:rsidRPr="001D6763">
              <w:rPr>
                <w:rFonts w:ascii="Calibri" w:eastAsia="Times New Roman" w:hAnsi="Calibri" w:cs="Calibri"/>
                <w:color w:val="000000"/>
                <w:sz w:val="20"/>
                <w:szCs w:val="20"/>
              </w:rPr>
              <w:t> </w:t>
            </w:r>
          </w:p>
          <w:p w14:paraId="208B1636" w14:textId="77777777" w:rsidR="001D6763" w:rsidRPr="001D6763" w:rsidRDefault="001D6763" w:rsidP="001D6763">
            <w:pPr>
              <w:numPr>
                <w:ilvl w:val="0"/>
                <w:numId w:val="6"/>
              </w:numPr>
              <w:spacing w:after="0" w:line="240" w:lineRule="auto"/>
              <w:ind w:left="1080" w:firstLine="0"/>
              <w:textAlignment w:val="baseline"/>
              <w:rPr>
                <w:rFonts w:ascii="Verdana" w:eastAsia="Times New Roman" w:hAnsi="Verdana" w:cs="Segoe UI"/>
                <w:sz w:val="20"/>
                <w:szCs w:val="20"/>
              </w:rPr>
            </w:pPr>
            <w:r w:rsidRPr="001D6763">
              <w:rPr>
                <w:rFonts w:ascii="Calibri" w:eastAsia="Times New Roman" w:hAnsi="Calibri" w:cs="Calibri"/>
                <w:b/>
                <w:bCs/>
                <w:color w:val="000000"/>
                <w:sz w:val="20"/>
                <w:szCs w:val="20"/>
              </w:rPr>
              <w:t>Presentation and Demo</w:t>
            </w:r>
            <w:r w:rsidRPr="001D6763">
              <w:rPr>
                <w:rFonts w:ascii="Calibri" w:eastAsia="Times New Roman" w:hAnsi="Calibri" w:cs="Calibri"/>
                <w:color w:val="000000"/>
                <w:sz w:val="20"/>
                <w:szCs w:val="20"/>
              </w:rPr>
              <w:t> </w:t>
            </w:r>
          </w:p>
          <w:p w14:paraId="12DFEC16"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color w:val="000000"/>
                <w:sz w:val="20"/>
                <w:szCs w:val="20"/>
              </w:rPr>
              <w:t>  </w:t>
            </w:r>
          </w:p>
        </w:tc>
      </w:tr>
      <w:tr w:rsidR="001D6763" w:rsidRPr="001D6763" w14:paraId="0712CDAF" w14:textId="77777777" w:rsidTr="001D6763">
        <w:trPr>
          <w:trHeight w:val="870"/>
        </w:trPr>
        <w:tc>
          <w:tcPr>
            <w:tcW w:w="2249" w:type="dxa"/>
            <w:tcBorders>
              <w:top w:val="nil"/>
              <w:left w:val="single" w:sz="6" w:space="0" w:color="auto"/>
              <w:bottom w:val="single" w:sz="6" w:space="0" w:color="auto"/>
              <w:right w:val="single" w:sz="6" w:space="0" w:color="auto"/>
            </w:tcBorders>
            <w:shd w:val="clear" w:color="auto" w:fill="DDEBF7"/>
            <w:vAlign w:val="center"/>
            <w:hideMark/>
          </w:tcPr>
          <w:p w14:paraId="0A5B53A9"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Name</w:t>
            </w:r>
            <w:r w:rsidRPr="001D6763">
              <w:rPr>
                <w:rFonts w:ascii="Calibri" w:eastAsia="Times New Roman" w:hAnsi="Calibri" w:cs="Calibri"/>
                <w:color w:val="000000"/>
                <w:sz w:val="20"/>
                <w:szCs w:val="20"/>
              </w:rPr>
              <w:t> </w:t>
            </w:r>
          </w:p>
        </w:tc>
        <w:tc>
          <w:tcPr>
            <w:tcW w:w="3071" w:type="dxa"/>
            <w:tcBorders>
              <w:top w:val="nil"/>
              <w:left w:val="nil"/>
              <w:bottom w:val="single" w:sz="6" w:space="0" w:color="auto"/>
              <w:right w:val="single" w:sz="6" w:space="0" w:color="auto"/>
            </w:tcBorders>
            <w:shd w:val="clear" w:color="auto" w:fill="DDEBF7"/>
            <w:vAlign w:val="center"/>
            <w:hideMark/>
          </w:tcPr>
          <w:p w14:paraId="6CA537C2"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Role</w:t>
            </w:r>
            <w:r w:rsidRPr="001D6763">
              <w:rPr>
                <w:rFonts w:ascii="Calibri" w:eastAsia="Times New Roman" w:hAnsi="Calibri" w:cs="Calibri"/>
                <w:color w:val="000000"/>
                <w:sz w:val="20"/>
                <w:szCs w:val="20"/>
              </w:rPr>
              <w:t> </w:t>
            </w:r>
          </w:p>
        </w:tc>
        <w:tc>
          <w:tcPr>
            <w:tcW w:w="0" w:type="auto"/>
            <w:gridSpan w:val="2"/>
            <w:vMerge/>
            <w:tcBorders>
              <w:top w:val="nil"/>
              <w:left w:val="nil"/>
              <w:bottom w:val="single" w:sz="6" w:space="0" w:color="auto"/>
              <w:right w:val="single" w:sz="6" w:space="0" w:color="auto"/>
            </w:tcBorders>
            <w:shd w:val="clear" w:color="auto" w:fill="auto"/>
            <w:vAlign w:val="center"/>
            <w:hideMark/>
          </w:tcPr>
          <w:p w14:paraId="1959049E" w14:textId="77777777" w:rsidR="001D6763" w:rsidRPr="001D6763" w:rsidRDefault="001D6763" w:rsidP="001D6763">
            <w:pPr>
              <w:spacing w:after="0" w:line="240" w:lineRule="auto"/>
              <w:rPr>
                <w:rFonts w:ascii="Segoe UI" w:eastAsia="Times New Roman" w:hAnsi="Segoe UI" w:cs="Segoe UI"/>
                <w:sz w:val="20"/>
                <w:szCs w:val="20"/>
              </w:rPr>
            </w:pPr>
          </w:p>
        </w:tc>
      </w:tr>
      <w:tr w:rsidR="001D6763" w:rsidRPr="001D6763" w14:paraId="0A0C5606" w14:textId="77777777" w:rsidTr="001D6763">
        <w:trPr>
          <w:trHeight w:val="315"/>
        </w:trPr>
        <w:tc>
          <w:tcPr>
            <w:tcW w:w="2249" w:type="dxa"/>
            <w:tcBorders>
              <w:top w:val="nil"/>
              <w:left w:val="single" w:sz="6" w:space="0" w:color="auto"/>
              <w:bottom w:val="single" w:sz="6" w:space="0" w:color="auto"/>
              <w:right w:val="single" w:sz="6" w:space="0" w:color="auto"/>
            </w:tcBorders>
            <w:shd w:val="clear" w:color="auto" w:fill="auto"/>
            <w:vAlign w:val="center"/>
            <w:hideMark/>
          </w:tcPr>
          <w:p w14:paraId="77697376"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 Keeley Ables</w:t>
            </w:r>
            <w:r w:rsidRPr="001D6763">
              <w:rPr>
                <w:rFonts w:ascii="Calibri" w:eastAsia="Times New Roman" w:hAnsi="Calibri" w:cs="Calibri"/>
                <w:color w:val="000000"/>
                <w:sz w:val="20"/>
                <w:szCs w:val="20"/>
              </w:rPr>
              <w:t> </w:t>
            </w:r>
          </w:p>
        </w:tc>
        <w:tc>
          <w:tcPr>
            <w:tcW w:w="3071" w:type="dxa"/>
            <w:tcBorders>
              <w:top w:val="nil"/>
              <w:left w:val="nil"/>
              <w:bottom w:val="single" w:sz="6" w:space="0" w:color="auto"/>
              <w:right w:val="single" w:sz="6" w:space="0" w:color="auto"/>
            </w:tcBorders>
            <w:shd w:val="clear" w:color="auto" w:fill="auto"/>
            <w:vAlign w:val="center"/>
            <w:hideMark/>
          </w:tcPr>
          <w:p w14:paraId="237F5B3F"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Dimensional Modeling</w:t>
            </w:r>
            <w:r w:rsidRPr="001D6763">
              <w:rPr>
                <w:rFonts w:ascii="Calibri" w:eastAsia="Times New Roman" w:hAnsi="Calibri" w:cs="Calibri"/>
                <w:color w:val="000000"/>
                <w:sz w:val="20"/>
                <w:szCs w:val="20"/>
              </w:rPr>
              <w:t> </w:t>
            </w:r>
          </w:p>
        </w:tc>
        <w:tc>
          <w:tcPr>
            <w:tcW w:w="0" w:type="auto"/>
            <w:gridSpan w:val="2"/>
            <w:vMerge/>
            <w:tcBorders>
              <w:top w:val="nil"/>
              <w:left w:val="nil"/>
              <w:bottom w:val="single" w:sz="6" w:space="0" w:color="auto"/>
              <w:right w:val="single" w:sz="6" w:space="0" w:color="auto"/>
            </w:tcBorders>
            <w:shd w:val="clear" w:color="auto" w:fill="auto"/>
            <w:vAlign w:val="center"/>
            <w:hideMark/>
          </w:tcPr>
          <w:p w14:paraId="67DC5095" w14:textId="77777777" w:rsidR="001D6763" w:rsidRPr="001D6763" w:rsidRDefault="001D6763" w:rsidP="001D6763">
            <w:pPr>
              <w:spacing w:after="0" w:line="240" w:lineRule="auto"/>
              <w:rPr>
                <w:rFonts w:ascii="Segoe UI" w:eastAsia="Times New Roman" w:hAnsi="Segoe UI" w:cs="Segoe UI"/>
                <w:sz w:val="20"/>
                <w:szCs w:val="20"/>
              </w:rPr>
            </w:pPr>
          </w:p>
        </w:tc>
      </w:tr>
      <w:tr w:rsidR="001D6763" w:rsidRPr="001D6763" w14:paraId="0BEFBB9E" w14:textId="77777777" w:rsidTr="001D6763">
        <w:trPr>
          <w:trHeight w:val="315"/>
        </w:trPr>
        <w:tc>
          <w:tcPr>
            <w:tcW w:w="2249" w:type="dxa"/>
            <w:tcBorders>
              <w:top w:val="nil"/>
              <w:left w:val="single" w:sz="6" w:space="0" w:color="auto"/>
              <w:bottom w:val="single" w:sz="6" w:space="0" w:color="auto"/>
              <w:right w:val="single" w:sz="6" w:space="0" w:color="auto"/>
            </w:tcBorders>
            <w:shd w:val="clear" w:color="auto" w:fill="auto"/>
            <w:vAlign w:val="center"/>
            <w:hideMark/>
          </w:tcPr>
          <w:p w14:paraId="164CDB41"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 </w:t>
            </w:r>
            <w:r w:rsidRPr="001D6763">
              <w:rPr>
                <w:rFonts w:ascii="Calibri" w:eastAsia="Times New Roman" w:hAnsi="Calibri" w:cs="Calibri"/>
                <w:b/>
                <w:bCs/>
                <w:color w:val="000000"/>
                <w:sz w:val="20"/>
                <w:szCs w:val="20"/>
                <w:shd w:val="clear" w:color="auto" w:fill="FFFF00"/>
              </w:rPr>
              <w:t>Subbu Kandhaswamy</w:t>
            </w:r>
            <w:r w:rsidRPr="001D6763">
              <w:rPr>
                <w:rFonts w:ascii="Calibri" w:eastAsia="Times New Roman" w:hAnsi="Calibri" w:cs="Calibri"/>
                <w:color w:val="000000"/>
                <w:sz w:val="20"/>
                <w:szCs w:val="20"/>
              </w:rPr>
              <w:t> </w:t>
            </w:r>
          </w:p>
        </w:tc>
        <w:tc>
          <w:tcPr>
            <w:tcW w:w="3071" w:type="dxa"/>
            <w:tcBorders>
              <w:top w:val="nil"/>
              <w:left w:val="nil"/>
              <w:bottom w:val="single" w:sz="6" w:space="0" w:color="auto"/>
              <w:right w:val="single" w:sz="6" w:space="0" w:color="auto"/>
            </w:tcBorders>
            <w:shd w:val="clear" w:color="auto" w:fill="auto"/>
            <w:vAlign w:val="center"/>
            <w:hideMark/>
          </w:tcPr>
          <w:p w14:paraId="1D84137F"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 </w:t>
            </w:r>
            <w:r w:rsidRPr="001D6763">
              <w:rPr>
                <w:rFonts w:ascii="Calibri" w:eastAsia="Times New Roman" w:hAnsi="Calibri" w:cs="Calibri"/>
                <w:color w:val="000000"/>
                <w:sz w:val="20"/>
                <w:szCs w:val="20"/>
              </w:rPr>
              <w:t> </w:t>
            </w:r>
          </w:p>
        </w:tc>
        <w:tc>
          <w:tcPr>
            <w:tcW w:w="0" w:type="auto"/>
            <w:gridSpan w:val="2"/>
            <w:vMerge/>
            <w:tcBorders>
              <w:top w:val="nil"/>
              <w:left w:val="nil"/>
              <w:bottom w:val="single" w:sz="6" w:space="0" w:color="auto"/>
              <w:right w:val="single" w:sz="6" w:space="0" w:color="auto"/>
            </w:tcBorders>
            <w:shd w:val="clear" w:color="auto" w:fill="auto"/>
            <w:vAlign w:val="center"/>
            <w:hideMark/>
          </w:tcPr>
          <w:p w14:paraId="6EECC288" w14:textId="77777777" w:rsidR="001D6763" w:rsidRPr="001D6763" w:rsidRDefault="001D6763" w:rsidP="001D6763">
            <w:pPr>
              <w:spacing w:after="0" w:line="240" w:lineRule="auto"/>
              <w:rPr>
                <w:rFonts w:ascii="Segoe UI" w:eastAsia="Times New Roman" w:hAnsi="Segoe UI" w:cs="Segoe UI"/>
                <w:sz w:val="20"/>
                <w:szCs w:val="20"/>
              </w:rPr>
            </w:pPr>
          </w:p>
        </w:tc>
      </w:tr>
      <w:tr w:rsidR="001D6763" w:rsidRPr="001D6763" w14:paraId="33BB227F" w14:textId="77777777" w:rsidTr="001D6763">
        <w:trPr>
          <w:trHeight w:val="315"/>
        </w:trPr>
        <w:tc>
          <w:tcPr>
            <w:tcW w:w="2249" w:type="dxa"/>
            <w:tcBorders>
              <w:top w:val="nil"/>
              <w:left w:val="single" w:sz="6" w:space="0" w:color="auto"/>
              <w:bottom w:val="single" w:sz="6" w:space="0" w:color="auto"/>
              <w:right w:val="single" w:sz="6" w:space="0" w:color="auto"/>
            </w:tcBorders>
            <w:shd w:val="clear" w:color="auto" w:fill="auto"/>
            <w:vAlign w:val="center"/>
            <w:hideMark/>
          </w:tcPr>
          <w:p w14:paraId="06FD5892"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Zachary Agrue</w:t>
            </w:r>
            <w:r w:rsidRPr="001D6763">
              <w:rPr>
                <w:rFonts w:ascii="Calibri" w:eastAsia="Times New Roman" w:hAnsi="Calibri" w:cs="Calibri"/>
                <w:color w:val="000000"/>
                <w:sz w:val="20"/>
                <w:szCs w:val="20"/>
              </w:rPr>
              <w:t> </w:t>
            </w:r>
          </w:p>
        </w:tc>
        <w:tc>
          <w:tcPr>
            <w:tcW w:w="3071" w:type="dxa"/>
            <w:tcBorders>
              <w:top w:val="nil"/>
              <w:left w:val="nil"/>
              <w:bottom w:val="single" w:sz="6" w:space="0" w:color="auto"/>
              <w:right w:val="single" w:sz="6" w:space="0" w:color="auto"/>
            </w:tcBorders>
            <w:shd w:val="clear" w:color="auto" w:fill="auto"/>
            <w:vAlign w:val="center"/>
            <w:hideMark/>
          </w:tcPr>
          <w:p w14:paraId="403B870C"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 ETL Dev</w:t>
            </w:r>
            <w:r w:rsidRPr="001D6763">
              <w:rPr>
                <w:rFonts w:ascii="Calibri" w:eastAsia="Times New Roman" w:hAnsi="Calibri" w:cs="Calibri"/>
                <w:color w:val="000000"/>
                <w:sz w:val="20"/>
                <w:szCs w:val="20"/>
              </w:rPr>
              <w:t> </w:t>
            </w:r>
          </w:p>
        </w:tc>
        <w:tc>
          <w:tcPr>
            <w:tcW w:w="0" w:type="auto"/>
            <w:gridSpan w:val="2"/>
            <w:vMerge/>
            <w:tcBorders>
              <w:top w:val="nil"/>
              <w:left w:val="nil"/>
              <w:bottom w:val="single" w:sz="6" w:space="0" w:color="auto"/>
              <w:right w:val="single" w:sz="6" w:space="0" w:color="auto"/>
            </w:tcBorders>
            <w:shd w:val="clear" w:color="auto" w:fill="auto"/>
            <w:vAlign w:val="center"/>
            <w:hideMark/>
          </w:tcPr>
          <w:p w14:paraId="46B89F11" w14:textId="77777777" w:rsidR="001D6763" w:rsidRPr="001D6763" w:rsidRDefault="001D6763" w:rsidP="001D6763">
            <w:pPr>
              <w:spacing w:after="0" w:line="240" w:lineRule="auto"/>
              <w:rPr>
                <w:rFonts w:ascii="Segoe UI" w:eastAsia="Times New Roman" w:hAnsi="Segoe UI" w:cs="Segoe UI"/>
                <w:sz w:val="20"/>
                <w:szCs w:val="20"/>
              </w:rPr>
            </w:pPr>
          </w:p>
        </w:tc>
      </w:tr>
      <w:tr w:rsidR="001D6763" w:rsidRPr="001D6763" w14:paraId="6B7835DC" w14:textId="77777777" w:rsidTr="001D6763">
        <w:trPr>
          <w:trHeight w:val="315"/>
        </w:trPr>
        <w:tc>
          <w:tcPr>
            <w:tcW w:w="2249" w:type="dxa"/>
            <w:tcBorders>
              <w:top w:val="nil"/>
              <w:left w:val="single" w:sz="6" w:space="0" w:color="auto"/>
              <w:bottom w:val="single" w:sz="6" w:space="0" w:color="auto"/>
              <w:right w:val="single" w:sz="6" w:space="0" w:color="auto"/>
            </w:tcBorders>
            <w:shd w:val="clear" w:color="auto" w:fill="auto"/>
            <w:vAlign w:val="center"/>
            <w:hideMark/>
          </w:tcPr>
          <w:p w14:paraId="2D273B61"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 xml:space="preserve">Steven </w:t>
            </w:r>
            <w:proofErr w:type="spellStart"/>
            <w:r w:rsidRPr="001D6763">
              <w:rPr>
                <w:rFonts w:ascii="Calibri" w:eastAsia="Times New Roman" w:hAnsi="Calibri" w:cs="Calibri"/>
                <w:b/>
                <w:bCs/>
                <w:color w:val="000000"/>
                <w:sz w:val="20"/>
                <w:szCs w:val="20"/>
              </w:rPr>
              <w:t>LaMarre</w:t>
            </w:r>
            <w:proofErr w:type="spellEnd"/>
            <w:r w:rsidRPr="001D6763">
              <w:rPr>
                <w:rFonts w:ascii="Calibri" w:eastAsia="Times New Roman" w:hAnsi="Calibri" w:cs="Calibri"/>
                <w:color w:val="000000"/>
                <w:sz w:val="20"/>
                <w:szCs w:val="20"/>
              </w:rPr>
              <w:t> </w:t>
            </w:r>
          </w:p>
        </w:tc>
        <w:tc>
          <w:tcPr>
            <w:tcW w:w="3071" w:type="dxa"/>
            <w:tcBorders>
              <w:top w:val="nil"/>
              <w:left w:val="nil"/>
              <w:bottom w:val="single" w:sz="6" w:space="0" w:color="auto"/>
              <w:right w:val="single" w:sz="6" w:space="0" w:color="auto"/>
            </w:tcBorders>
            <w:shd w:val="clear" w:color="auto" w:fill="auto"/>
            <w:vAlign w:val="center"/>
            <w:hideMark/>
          </w:tcPr>
          <w:p w14:paraId="551DB887"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 BI developer</w:t>
            </w:r>
            <w:r w:rsidRPr="001D6763">
              <w:rPr>
                <w:rFonts w:ascii="Calibri" w:eastAsia="Times New Roman" w:hAnsi="Calibri" w:cs="Calibri"/>
                <w:color w:val="000000"/>
                <w:sz w:val="20"/>
                <w:szCs w:val="20"/>
              </w:rPr>
              <w:t> </w:t>
            </w:r>
          </w:p>
        </w:tc>
        <w:tc>
          <w:tcPr>
            <w:tcW w:w="0" w:type="auto"/>
            <w:gridSpan w:val="2"/>
            <w:vMerge/>
            <w:tcBorders>
              <w:top w:val="nil"/>
              <w:left w:val="nil"/>
              <w:bottom w:val="single" w:sz="6" w:space="0" w:color="auto"/>
              <w:right w:val="single" w:sz="6" w:space="0" w:color="auto"/>
            </w:tcBorders>
            <w:shd w:val="clear" w:color="auto" w:fill="auto"/>
            <w:vAlign w:val="center"/>
            <w:hideMark/>
          </w:tcPr>
          <w:p w14:paraId="703CE709" w14:textId="77777777" w:rsidR="001D6763" w:rsidRPr="001D6763" w:rsidRDefault="001D6763" w:rsidP="001D6763">
            <w:pPr>
              <w:spacing w:after="0" w:line="240" w:lineRule="auto"/>
              <w:rPr>
                <w:rFonts w:ascii="Segoe UI" w:eastAsia="Times New Roman" w:hAnsi="Segoe UI" w:cs="Segoe UI"/>
                <w:sz w:val="20"/>
                <w:szCs w:val="20"/>
              </w:rPr>
            </w:pPr>
          </w:p>
        </w:tc>
      </w:tr>
      <w:tr w:rsidR="001D6763" w:rsidRPr="001D6763" w14:paraId="79183EB1" w14:textId="77777777" w:rsidTr="001D6763">
        <w:trPr>
          <w:trHeight w:val="315"/>
        </w:trPr>
        <w:tc>
          <w:tcPr>
            <w:tcW w:w="5320" w:type="dxa"/>
            <w:gridSpan w:val="2"/>
            <w:tcBorders>
              <w:top w:val="single" w:sz="6" w:space="0" w:color="auto"/>
              <w:left w:val="single" w:sz="6" w:space="0" w:color="auto"/>
              <w:bottom w:val="single" w:sz="6" w:space="0" w:color="auto"/>
              <w:right w:val="single" w:sz="6" w:space="0" w:color="000000"/>
            </w:tcBorders>
            <w:shd w:val="clear" w:color="auto" w:fill="DDEBF7"/>
            <w:vAlign w:val="center"/>
            <w:hideMark/>
          </w:tcPr>
          <w:p w14:paraId="3CEAD84F" w14:textId="77777777" w:rsidR="001D6763" w:rsidRPr="001D6763" w:rsidRDefault="001D6763" w:rsidP="001D6763">
            <w:pPr>
              <w:spacing w:after="0" w:line="240" w:lineRule="auto"/>
              <w:jc w:val="center"/>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Risks and Constraints</w:t>
            </w:r>
            <w:r w:rsidRPr="001D6763">
              <w:rPr>
                <w:rFonts w:ascii="Calibri" w:eastAsia="Times New Roman" w:hAnsi="Calibri" w:cs="Calibri"/>
                <w:color w:val="000000"/>
                <w:sz w:val="20"/>
                <w:szCs w:val="20"/>
              </w:rPr>
              <w:t> </w:t>
            </w:r>
          </w:p>
        </w:tc>
        <w:tc>
          <w:tcPr>
            <w:tcW w:w="4489" w:type="dxa"/>
            <w:gridSpan w:val="2"/>
            <w:tcBorders>
              <w:top w:val="nil"/>
              <w:left w:val="nil"/>
              <w:bottom w:val="nil"/>
              <w:right w:val="single" w:sz="6" w:space="0" w:color="000000"/>
            </w:tcBorders>
            <w:shd w:val="clear" w:color="auto" w:fill="DDEBF7"/>
            <w:vAlign w:val="center"/>
            <w:hideMark/>
          </w:tcPr>
          <w:p w14:paraId="18791B47" w14:textId="77777777" w:rsidR="001D6763" w:rsidRPr="001D6763" w:rsidRDefault="001D6763" w:rsidP="001D6763">
            <w:pPr>
              <w:spacing w:after="0" w:line="240" w:lineRule="auto"/>
              <w:jc w:val="center"/>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Milestones</w:t>
            </w:r>
            <w:r w:rsidRPr="001D6763">
              <w:rPr>
                <w:rFonts w:ascii="Calibri" w:eastAsia="Times New Roman" w:hAnsi="Calibri" w:cs="Calibri"/>
                <w:color w:val="000000"/>
                <w:sz w:val="20"/>
                <w:szCs w:val="20"/>
              </w:rPr>
              <w:t> </w:t>
            </w:r>
          </w:p>
        </w:tc>
      </w:tr>
      <w:tr w:rsidR="001D6763" w:rsidRPr="001D6763" w14:paraId="6EF14261" w14:textId="77777777" w:rsidTr="001D6763">
        <w:trPr>
          <w:trHeight w:val="315"/>
        </w:trPr>
        <w:tc>
          <w:tcPr>
            <w:tcW w:w="2249" w:type="dxa"/>
            <w:tcBorders>
              <w:top w:val="nil"/>
              <w:left w:val="single" w:sz="6" w:space="0" w:color="auto"/>
              <w:bottom w:val="single" w:sz="6" w:space="0" w:color="auto"/>
              <w:right w:val="single" w:sz="6" w:space="0" w:color="auto"/>
            </w:tcBorders>
            <w:shd w:val="clear" w:color="auto" w:fill="auto"/>
            <w:vAlign w:val="center"/>
            <w:hideMark/>
          </w:tcPr>
          <w:p w14:paraId="322A0C94"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 Time</w:t>
            </w:r>
            <w:r w:rsidRPr="001D6763">
              <w:rPr>
                <w:rFonts w:ascii="Calibri" w:eastAsia="Times New Roman" w:hAnsi="Calibri" w:cs="Calibri"/>
                <w:color w:val="000000"/>
                <w:sz w:val="20"/>
                <w:szCs w:val="20"/>
              </w:rPr>
              <w:t> </w:t>
            </w:r>
          </w:p>
        </w:tc>
        <w:tc>
          <w:tcPr>
            <w:tcW w:w="3071" w:type="dxa"/>
            <w:tcBorders>
              <w:top w:val="nil"/>
              <w:left w:val="nil"/>
              <w:bottom w:val="single" w:sz="6" w:space="0" w:color="auto"/>
              <w:right w:val="single" w:sz="6" w:space="0" w:color="auto"/>
            </w:tcBorders>
            <w:shd w:val="clear" w:color="auto" w:fill="auto"/>
            <w:vAlign w:val="center"/>
            <w:hideMark/>
          </w:tcPr>
          <w:p w14:paraId="12316269"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The team has a short time frame and limited availability for completion of the project.</w:t>
            </w:r>
            <w:r w:rsidRPr="001D6763">
              <w:rPr>
                <w:rFonts w:ascii="Calibri" w:eastAsia="Times New Roman" w:hAnsi="Calibri" w:cs="Calibri"/>
                <w:color w:val="000000"/>
                <w:sz w:val="20"/>
                <w:szCs w:val="20"/>
              </w:rPr>
              <w:t> </w:t>
            </w:r>
          </w:p>
        </w:tc>
        <w:tc>
          <w:tcPr>
            <w:tcW w:w="1649" w:type="dxa"/>
            <w:tcBorders>
              <w:top w:val="single" w:sz="6" w:space="0" w:color="auto"/>
              <w:left w:val="nil"/>
              <w:bottom w:val="single" w:sz="6" w:space="0" w:color="auto"/>
              <w:right w:val="single" w:sz="6" w:space="0" w:color="auto"/>
            </w:tcBorders>
            <w:shd w:val="clear" w:color="auto" w:fill="auto"/>
            <w:vAlign w:val="center"/>
            <w:hideMark/>
          </w:tcPr>
          <w:p w14:paraId="0B99050E"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5/9/21</w:t>
            </w:r>
            <w:r w:rsidRPr="001D6763">
              <w:rPr>
                <w:rFonts w:ascii="Calibri" w:eastAsia="Times New Roman" w:hAnsi="Calibri" w:cs="Calibri"/>
                <w:color w:val="000000"/>
                <w:sz w:val="20"/>
                <w:szCs w:val="20"/>
              </w:rPr>
              <w:t> </w:t>
            </w:r>
          </w:p>
        </w:tc>
        <w:tc>
          <w:tcPr>
            <w:tcW w:w="2840" w:type="dxa"/>
            <w:tcBorders>
              <w:top w:val="single" w:sz="6" w:space="0" w:color="auto"/>
              <w:left w:val="nil"/>
              <w:bottom w:val="single" w:sz="6" w:space="0" w:color="auto"/>
              <w:right w:val="single" w:sz="6" w:space="0" w:color="auto"/>
            </w:tcBorders>
            <w:shd w:val="clear" w:color="auto" w:fill="auto"/>
            <w:vAlign w:val="center"/>
            <w:hideMark/>
          </w:tcPr>
          <w:p w14:paraId="08639253"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Project document</w:t>
            </w:r>
            <w:r w:rsidRPr="001D6763">
              <w:rPr>
                <w:rFonts w:ascii="Calibri" w:eastAsia="Times New Roman" w:hAnsi="Calibri" w:cs="Calibri"/>
                <w:color w:val="000000"/>
                <w:sz w:val="20"/>
                <w:szCs w:val="20"/>
              </w:rPr>
              <w:t> </w:t>
            </w:r>
          </w:p>
        </w:tc>
      </w:tr>
      <w:tr w:rsidR="001D6763" w:rsidRPr="001D6763" w14:paraId="6E863B58" w14:textId="77777777" w:rsidTr="001D6763">
        <w:trPr>
          <w:trHeight w:val="315"/>
        </w:trPr>
        <w:tc>
          <w:tcPr>
            <w:tcW w:w="2249" w:type="dxa"/>
            <w:tcBorders>
              <w:top w:val="nil"/>
              <w:left w:val="single" w:sz="6" w:space="0" w:color="auto"/>
              <w:bottom w:val="single" w:sz="6" w:space="0" w:color="auto"/>
              <w:right w:val="single" w:sz="6" w:space="0" w:color="auto"/>
            </w:tcBorders>
            <w:shd w:val="clear" w:color="auto" w:fill="auto"/>
            <w:vAlign w:val="center"/>
            <w:hideMark/>
          </w:tcPr>
          <w:p w14:paraId="388C8756"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Experience</w:t>
            </w:r>
            <w:r w:rsidRPr="001D6763">
              <w:rPr>
                <w:rFonts w:ascii="Calibri" w:eastAsia="Times New Roman" w:hAnsi="Calibri" w:cs="Calibri"/>
                <w:color w:val="000000"/>
                <w:sz w:val="20"/>
                <w:szCs w:val="20"/>
              </w:rPr>
              <w:t> </w:t>
            </w:r>
          </w:p>
        </w:tc>
        <w:tc>
          <w:tcPr>
            <w:tcW w:w="3071" w:type="dxa"/>
            <w:tcBorders>
              <w:top w:val="nil"/>
              <w:left w:val="nil"/>
              <w:bottom w:val="single" w:sz="6" w:space="0" w:color="auto"/>
              <w:right w:val="single" w:sz="6" w:space="0" w:color="auto"/>
            </w:tcBorders>
            <w:shd w:val="clear" w:color="auto" w:fill="auto"/>
            <w:vAlign w:val="center"/>
            <w:hideMark/>
          </w:tcPr>
          <w:p w14:paraId="0230D114"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The student team is learning the subject matter at the same time applying the concepts for the project.</w:t>
            </w:r>
            <w:r w:rsidRPr="001D6763">
              <w:rPr>
                <w:rFonts w:ascii="Calibri" w:eastAsia="Times New Roman" w:hAnsi="Calibri" w:cs="Calibri"/>
                <w:color w:val="000000"/>
                <w:sz w:val="20"/>
                <w:szCs w:val="20"/>
              </w:rPr>
              <w:t> </w:t>
            </w:r>
          </w:p>
        </w:tc>
        <w:tc>
          <w:tcPr>
            <w:tcW w:w="1649" w:type="dxa"/>
            <w:tcBorders>
              <w:top w:val="nil"/>
              <w:left w:val="nil"/>
              <w:bottom w:val="single" w:sz="6" w:space="0" w:color="auto"/>
              <w:right w:val="single" w:sz="6" w:space="0" w:color="auto"/>
            </w:tcBorders>
            <w:shd w:val="clear" w:color="auto" w:fill="auto"/>
            <w:vAlign w:val="center"/>
            <w:hideMark/>
          </w:tcPr>
          <w:p w14:paraId="25D18FC9"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 5/16/21</w:t>
            </w:r>
            <w:r w:rsidRPr="001D6763">
              <w:rPr>
                <w:rFonts w:ascii="Calibri" w:eastAsia="Times New Roman" w:hAnsi="Calibri" w:cs="Calibri"/>
                <w:color w:val="000000"/>
                <w:sz w:val="20"/>
                <w:szCs w:val="20"/>
              </w:rPr>
              <w:t> </w:t>
            </w:r>
          </w:p>
        </w:tc>
        <w:tc>
          <w:tcPr>
            <w:tcW w:w="2840" w:type="dxa"/>
            <w:tcBorders>
              <w:top w:val="nil"/>
              <w:left w:val="nil"/>
              <w:bottom w:val="single" w:sz="6" w:space="0" w:color="auto"/>
              <w:right w:val="single" w:sz="6" w:space="0" w:color="auto"/>
            </w:tcBorders>
            <w:shd w:val="clear" w:color="auto" w:fill="auto"/>
            <w:vAlign w:val="center"/>
            <w:hideMark/>
          </w:tcPr>
          <w:p w14:paraId="7385C93E"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High-level dimensional modeling worksheet</w:t>
            </w:r>
            <w:r w:rsidRPr="001D6763">
              <w:rPr>
                <w:rFonts w:ascii="Calibri" w:eastAsia="Times New Roman" w:hAnsi="Calibri" w:cs="Calibri"/>
                <w:color w:val="000000"/>
                <w:sz w:val="20"/>
                <w:szCs w:val="20"/>
              </w:rPr>
              <w:t> </w:t>
            </w:r>
          </w:p>
        </w:tc>
      </w:tr>
      <w:tr w:rsidR="001D6763" w:rsidRPr="001D6763" w14:paraId="59F26D38" w14:textId="77777777" w:rsidTr="001D6763">
        <w:trPr>
          <w:trHeight w:val="315"/>
        </w:trPr>
        <w:tc>
          <w:tcPr>
            <w:tcW w:w="2249" w:type="dxa"/>
            <w:tcBorders>
              <w:top w:val="nil"/>
              <w:left w:val="single" w:sz="6" w:space="0" w:color="auto"/>
              <w:bottom w:val="single" w:sz="6" w:space="0" w:color="auto"/>
              <w:right w:val="single" w:sz="6" w:space="0" w:color="auto"/>
            </w:tcBorders>
            <w:shd w:val="clear" w:color="auto" w:fill="auto"/>
            <w:vAlign w:val="center"/>
            <w:hideMark/>
          </w:tcPr>
          <w:p w14:paraId="2E9F877F"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 </w:t>
            </w:r>
            <w:r w:rsidRPr="001D6763">
              <w:rPr>
                <w:rFonts w:ascii="Calibri" w:eastAsia="Times New Roman" w:hAnsi="Calibri" w:cs="Calibri"/>
                <w:color w:val="000000"/>
                <w:sz w:val="20"/>
                <w:szCs w:val="20"/>
              </w:rPr>
              <w:t> </w:t>
            </w:r>
          </w:p>
        </w:tc>
        <w:tc>
          <w:tcPr>
            <w:tcW w:w="3071" w:type="dxa"/>
            <w:tcBorders>
              <w:top w:val="nil"/>
              <w:left w:val="nil"/>
              <w:bottom w:val="single" w:sz="6" w:space="0" w:color="auto"/>
              <w:right w:val="single" w:sz="6" w:space="0" w:color="auto"/>
            </w:tcBorders>
            <w:shd w:val="clear" w:color="auto" w:fill="auto"/>
            <w:vAlign w:val="center"/>
            <w:hideMark/>
          </w:tcPr>
          <w:p w14:paraId="391DD599"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 </w:t>
            </w:r>
            <w:r w:rsidRPr="001D6763">
              <w:rPr>
                <w:rFonts w:ascii="Calibri" w:eastAsia="Times New Roman" w:hAnsi="Calibri" w:cs="Calibri"/>
                <w:color w:val="000000"/>
                <w:sz w:val="20"/>
                <w:szCs w:val="20"/>
              </w:rPr>
              <w:t> </w:t>
            </w:r>
          </w:p>
        </w:tc>
        <w:tc>
          <w:tcPr>
            <w:tcW w:w="1649" w:type="dxa"/>
            <w:tcBorders>
              <w:top w:val="nil"/>
              <w:left w:val="nil"/>
              <w:bottom w:val="single" w:sz="6" w:space="0" w:color="auto"/>
              <w:right w:val="single" w:sz="6" w:space="0" w:color="auto"/>
            </w:tcBorders>
            <w:shd w:val="clear" w:color="auto" w:fill="auto"/>
            <w:vAlign w:val="center"/>
            <w:hideMark/>
          </w:tcPr>
          <w:p w14:paraId="48982CD7"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 6/6/21</w:t>
            </w:r>
            <w:r w:rsidRPr="001D6763">
              <w:rPr>
                <w:rFonts w:ascii="Calibri" w:eastAsia="Times New Roman" w:hAnsi="Calibri" w:cs="Calibri"/>
                <w:color w:val="000000"/>
                <w:sz w:val="20"/>
                <w:szCs w:val="20"/>
              </w:rPr>
              <w:t> </w:t>
            </w:r>
          </w:p>
        </w:tc>
        <w:tc>
          <w:tcPr>
            <w:tcW w:w="2840" w:type="dxa"/>
            <w:tcBorders>
              <w:top w:val="nil"/>
              <w:left w:val="nil"/>
              <w:bottom w:val="single" w:sz="6" w:space="0" w:color="auto"/>
              <w:right w:val="single" w:sz="6" w:space="0" w:color="auto"/>
            </w:tcBorders>
            <w:shd w:val="clear" w:color="auto" w:fill="auto"/>
            <w:vAlign w:val="center"/>
            <w:hideMark/>
          </w:tcPr>
          <w:p w14:paraId="10FD2147"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Detail-level dimensional modeling worksheet, SQL implementation, Initial ETL </w:t>
            </w:r>
            <w:r w:rsidRPr="001D6763">
              <w:rPr>
                <w:rFonts w:ascii="Calibri" w:eastAsia="Times New Roman" w:hAnsi="Calibri" w:cs="Calibri"/>
                <w:color w:val="000000"/>
                <w:sz w:val="20"/>
                <w:szCs w:val="20"/>
              </w:rPr>
              <w:t> </w:t>
            </w:r>
          </w:p>
        </w:tc>
      </w:tr>
      <w:tr w:rsidR="001D6763" w:rsidRPr="001D6763" w14:paraId="1181ACBB" w14:textId="77777777" w:rsidTr="001D6763">
        <w:trPr>
          <w:trHeight w:val="315"/>
        </w:trPr>
        <w:tc>
          <w:tcPr>
            <w:tcW w:w="2249" w:type="dxa"/>
            <w:tcBorders>
              <w:top w:val="nil"/>
              <w:left w:val="single" w:sz="6" w:space="0" w:color="auto"/>
              <w:bottom w:val="single" w:sz="6" w:space="0" w:color="auto"/>
              <w:right w:val="single" w:sz="6" w:space="0" w:color="auto"/>
            </w:tcBorders>
            <w:shd w:val="clear" w:color="auto" w:fill="auto"/>
            <w:vAlign w:val="center"/>
            <w:hideMark/>
          </w:tcPr>
          <w:p w14:paraId="3A109BE6" w14:textId="77777777" w:rsidR="001D6763" w:rsidRDefault="001D6763" w:rsidP="001D6763">
            <w:pPr>
              <w:spacing w:after="0" w:line="240" w:lineRule="auto"/>
              <w:textAlignment w:val="baseline"/>
              <w:rPr>
                <w:rFonts w:ascii="Calibri" w:eastAsia="Times New Roman" w:hAnsi="Calibri" w:cs="Calibri"/>
                <w:color w:val="000000"/>
                <w:sz w:val="20"/>
                <w:szCs w:val="20"/>
              </w:rPr>
            </w:pPr>
            <w:r w:rsidRPr="001D6763">
              <w:rPr>
                <w:rFonts w:ascii="Calibri" w:eastAsia="Times New Roman" w:hAnsi="Calibri" w:cs="Calibri"/>
                <w:b/>
                <w:bCs/>
                <w:color w:val="000000"/>
                <w:sz w:val="20"/>
                <w:szCs w:val="20"/>
              </w:rPr>
              <w:t> </w:t>
            </w:r>
            <w:r w:rsidRPr="001D6763">
              <w:rPr>
                <w:rFonts w:ascii="Calibri" w:eastAsia="Times New Roman" w:hAnsi="Calibri" w:cs="Calibri"/>
                <w:color w:val="000000"/>
                <w:sz w:val="20"/>
                <w:szCs w:val="20"/>
              </w:rPr>
              <w:t> </w:t>
            </w:r>
          </w:p>
          <w:p w14:paraId="4454E1AC" w14:textId="1B7A3359" w:rsidR="00403EC6" w:rsidRPr="001D6763" w:rsidRDefault="00403EC6" w:rsidP="001D6763">
            <w:pPr>
              <w:spacing w:after="0" w:line="240" w:lineRule="auto"/>
              <w:textAlignment w:val="baseline"/>
              <w:rPr>
                <w:rFonts w:ascii="Segoe UI" w:eastAsia="Times New Roman" w:hAnsi="Segoe UI" w:cs="Segoe UI"/>
                <w:sz w:val="20"/>
                <w:szCs w:val="20"/>
              </w:rPr>
            </w:pPr>
          </w:p>
        </w:tc>
        <w:tc>
          <w:tcPr>
            <w:tcW w:w="3071" w:type="dxa"/>
            <w:tcBorders>
              <w:top w:val="nil"/>
              <w:left w:val="nil"/>
              <w:bottom w:val="single" w:sz="6" w:space="0" w:color="auto"/>
              <w:right w:val="single" w:sz="6" w:space="0" w:color="auto"/>
            </w:tcBorders>
            <w:shd w:val="clear" w:color="auto" w:fill="auto"/>
            <w:vAlign w:val="center"/>
            <w:hideMark/>
          </w:tcPr>
          <w:p w14:paraId="076265A5"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 </w:t>
            </w:r>
            <w:r w:rsidRPr="001D6763">
              <w:rPr>
                <w:rFonts w:ascii="Calibri" w:eastAsia="Times New Roman" w:hAnsi="Calibri" w:cs="Calibri"/>
                <w:color w:val="000000"/>
                <w:sz w:val="20"/>
                <w:szCs w:val="20"/>
              </w:rPr>
              <w:t> </w:t>
            </w:r>
          </w:p>
        </w:tc>
        <w:tc>
          <w:tcPr>
            <w:tcW w:w="1649" w:type="dxa"/>
            <w:tcBorders>
              <w:top w:val="nil"/>
              <w:left w:val="nil"/>
              <w:bottom w:val="single" w:sz="6" w:space="0" w:color="auto"/>
              <w:right w:val="single" w:sz="6" w:space="0" w:color="auto"/>
            </w:tcBorders>
            <w:shd w:val="clear" w:color="auto" w:fill="auto"/>
            <w:vAlign w:val="center"/>
            <w:hideMark/>
          </w:tcPr>
          <w:p w14:paraId="64E21C78"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 6/20/21</w:t>
            </w:r>
            <w:r w:rsidRPr="001D6763">
              <w:rPr>
                <w:rFonts w:ascii="Calibri" w:eastAsia="Times New Roman" w:hAnsi="Calibri" w:cs="Calibri"/>
                <w:color w:val="000000"/>
                <w:sz w:val="20"/>
                <w:szCs w:val="20"/>
              </w:rPr>
              <w:t> </w:t>
            </w:r>
          </w:p>
        </w:tc>
        <w:tc>
          <w:tcPr>
            <w:tcW w:w="2840" w:type="dxa"/>
            <w:tcBorders>
              <w:top w:val="nil"/>
              <w:left w:val="nil"/>
              <w:bottom w:val="single" w:sz="6" w:space="0" w:color="auto"/>
              <w:right w:val="single" w:sz="6" w:space="0" w:color="auto"/>
            </w:tcBorders>
            <w:shd w:val="clear" w:color="auto" w:fill="auto"/>
            <w:vAlign w:val="center"/>
            <w:hideMark/>
          </w:tcPr>
          <w:p w14:paraId="516B03E8" w14:textId="77777777" w:rsidR="001D6763" w:rsidRPr="001D6763" w:rsidRDefault="001D6763" w:rsidP="001D6763">
            <w:pPr>
              <w:spacing w:after="0" w:line="240" w:lineRule="auto"/>
              <w:textAlignment w:val="baseline"/>
              <w:rPr>
                <w:rFonts w:ascii="Segoe UI" w:eastAsia="Times New Roman" w:hAnsi="Segoe UI" w:cs="Segoe UI"/>
                <w:sz w:val="20"/>
                <w:szCs w:val="20"/>
              </w:rPr>
            </w:pPr>
            <w:r w:rsidRPr="001D6763">
              <w:rPr>
                <w:rFonts w:ascii="Calibri" w:eastAsia="Times New Roman" w:hAnsi="Calibri" w:cs="Calibri"/>
                <w:b/>
                <w:bCs/>
                <w:color w:val="000000"/>
                <w:sz w:val="20"/>
                <w:szCs w:val="20"/>
              </w:rPr>
              <w:t>Completed Project</w:t>
            </w:r>
            <w:r w:rsidRPr="001D6763">
              <w:rPr>
                <w:rFonts w:ascii="Calibri" w:eastAsia="Times New Roman" w:hAnsi="Calibri" w:cs="Calibri"/>
                <w:color w:val="000000"/>
                <w:sz w:val="20"/>
                <w:szCs w:val="20"/>
              </w:rPr>
              <w:t> </w:t>
            </w:r>
          </w:p>
        </w:tc>
      </w:tr>
    </w:tbl>
    <w:p w14:paraId="0871F67E" w14:textId="6DF161B7" w:rsidR="00403EC6" w:rsidRDefault="00403EC6" w:rsidP="00403EC6">
      <w:pPr>
        <w:pStyle w:val="Heading3"/>
        <w:rPr>
          <w:rFonts w:asciiTheme="minorHAnsi" w:hAnsiTheme="minorHAnsi" w:cstheme="minorHAnsi"/>
        </w:rPr>
      </w:pPr>
      <w:r>
        <w:rPr>
          <w:rFonts w:asciiTheme="minorHAnsi" w:hAnsiTheme="minorHAnsi" w:cstheme="minorHAnsi"/>
        </w:rPr>
        <w:lastRenderedPageBreak/>
        <w:t>Business Process</w:t>
      </w:r>
    </w:p>
    <w:tbl>
      <w:tblPr>
        <w:tblStyle w:val="TableGrid"/>
        <w:tblW w:w="0" w:type="auto"/>
        <w:tblInd w:w="607" w:type="dxa"/>
        <w:tblLook w:val="04A0" w:firstRow="1" w:lastRow="0" w:firstColumn="1" w:lastColumn="0" w:noHBand="0" w:noVBand="1"/>
      </w:tblPr>
      <w:tblGrid>
        <w:gridCol w:w="1795"/>
        <w:gridCol w:w="2430"/>
      </w:tblGrid>
      <w:tr w:rsidR="00403EC6" w:rsidRPr="00403EC6" w14:paraId="5DB7AAFA" w14:textId="05D4ABDB" w:rsidTr="00ED456F">
        <w:tc>
          <w:tcPr>
            <w:tcW w:w="1795" w:type="dxa"/>
          </w:tcPr>
          <w:p w14:paraId="0476D435" w14:textId="77777777" w:rsidR="00403EC6" w:rsidRPr="00403EC6" w:rsidRDefault="00403EC6" w:rsidP="00ED2A11">
            <w:pPr>
              <w:pStyle w:val="Heading3"/>
              <w:outlineLvl w:val="2"/>
              <w:rPr>
                <w:rFonts w:asciiTheme="minorHAnsi" w:hAnsiTheme="minorHAnsi" w:cstheme="minorHAnsi"/>
              </w:rPr>
            </w:pPr>
            <w:r w:rsidRPr="00403EC6">
              <w:rPr>
                <w:rFonts w:asciiTheme="minorHAnsi" w:hAnsiTheme="minorHAnsi" w:cstheme="minorHAnsi"/>
              </w:rPr>
              <w:t>Facts</w:t>
            </w:r>
            <w:r w:rsidRPr="00403EC6">
              <w:rPr>
                <w:rFonts w:asciiTheme="minorHAnsi" w:hAnsiTheme="minorHAnsi" w:cstheme="minorHAnsi"/>
              </w:rPr>
              <w:tab/>
              <w:t xml:space="preserve"> </w:t>
            </w:r>
          </w:p>
        </w:tc>
        <w:tc>
          <w:tcPr>
            <w:tcW w:w="2430" w:type="dxa"/>
          </w:tcPr>
          <w:p w14:paraId="4AD1AEE6" w14:textId="75B4F217" w:rsidR="00403EC6" w:rsidRPr="00403EC6" w:rsidRDefault="00403EC6" w:rsidP="00ED2A11">
            <w:pPr>
              <w:pStyle w:val="Heading3"/>
              <w:outlineLvl w:val="2"/>
              <w:rPr>
                <w:rFonts w:asciiTheme="minorHAnsi" w:hAnsiTheme="minorHAnsi" w:cstheme="minorHAnsi"/>
              </w:rPr>
            </w:pPr>
            <w:r>
              <w:rPr>
                <w:rFonts w:asciiTheme="minorHAnsi" w:hAnsiTheme="minorHAnsi" w:cstheme="minorHAnsi"/>
              </w:rPr>
              <w:t>Dimensions</w:t>
            </w:r>
          </w:p>
        </w:tc>
      </w:tr>
      <w:tr w:rsidR="00403EC6" w:rsidRPr="00403EC6" w14:paraId="795F7F6A" w14:textId="692F8C30" w:rsidTr="00ED456F">
        <w:tc>
          <w:tcPr>
            <w:tcW w:w="1795" w:type="dxa"/>
          </w:tcPr>
          <w:p w14:paraId="6A271BB9" w14:textId="77777777" w:rsidR="00403EC6" w:rsidRPr="00403EC6" w:rsidRDefault="00403EC6" w:rsidP="00ED2A11">
            <w:pPr>
              <w:tabs>
                <w:tab w:val="left" w:pos="4627"/>
              </w:tabs>
            </w:pPr>
            <w:r w:rsidRPr="00403EC6">
              <w:t>Ship date</w:t>
            </w:r>
          </w:p>
        </w:tc>
        <w:tc>
          <w:tcPr>
            <w:tcW w:w="2430" w:type="dxa"/>
          </w:tcPr>
          <w:p w14:paraId="6021F716" w14:textId="68466563" w:rsidR="00403EC6" w:rsidRPr="00403EC6" w:rsidRDefault="00403EC6" w:rsidP="00ED2A11">
            <w:pPr>
              <w:tabs>
                <w:tab w:val="left" w:pos="4627"/>
              </w:tabs>
            </w:pPr>
            <w:r>
              <w:t>Product (Flix &amp; Mart)</w:t>
            </w:r>
          </w:p>
        </w:tc>
      </w:tr>
      <w:tr w:rsidR="00403EC6" w:rsidRPr="00403EC6" w14:paraId="4BE18996" w14:textId="1210E52E" w:rsidTr="00ED456F">
        <w:tc>
          <w:tcPr>
            <w:tcW w:w="1795" w:type="dxa"/>
          </w:tcPr>
          <w:p w14:paraId="5FA80555" w14:textId="77777777" w:rsidR="00403EC6" w:rsidRPr="00403EC6" w:rsidRDefault="00403EC6" w:rsidP="00ED2A11">
            <w:pPr>
              <w:tabs>
                <w:tab w:val="left" w:pos="4627"/>
              </w:tabs>
            </w:pPr>
            <w:r w:rsidRPr="00403EC6">
              <w:t>Order Date</w:t>
            </w:r>
          </w:p>
        </w:tc>
        <w:tc>
          <w:tcPr>
            <w:tcW w:w="2430" w:type="dxa"/>
          </w:tcPr>
          <w:p w14:paraId="2D34D58D" w14:textId="1EA5C9F6" w:rsidR="00403EC6" w:rsidRPr="00403EC6" w:rsidRDefault="00403EC6" w:rsidP="00ED2A11">
            <w:pPr>
              <w:tabs>
                <w:tab w:val="left" w:pos="4627"/>
              </w:tabs>
            </w:pPr>
            <w:r>
              <w:t>Customer (Flix &amp; Mart)</w:t>
            </w:r>
          </w:p>
        </w:tc>
      </w:tr>
      <w:tr w:rsidR="00403EC6" w:rsidRPr="00403EC6" w14:paraId="01FCCAED" w14:textId="5EF152C5" w:rsidTr="00ED456F">
        <w:tc>
          <w:tcPr>
            <w:tcW w:w="1795" w:type="dxa"/>
          </w:tcPr>
          <w:p w14:paraId="26681510" w14:textId="77777777" w:rsidR="00403EC6" w:rsidRPr="00403EC6" w:rsidRDefault="00403EC6" w:rsidP="00ED2A11">
            <w:pPr>
              <w:tabs>
                <w:tab w:val="left" w:pos="4627"/>
              </w:tabs>
            </w:pPr>
            <w:r w:rsidRPr="00403EC6">
              <w:t>Stock Units</w:t>
            </w:r>
          </w:p>
        </w:tc>
        <w:tc>
          <w:tcPr>
            <w:tcW w:w="2430" w:type="dxa"/>
          </w:tcPr>
          <w:p w14:paraId="6B013385" w14:textId="230A8DC3" w:rsidR="00403EC6" w:rsidRPr="00403EC6" w:rsidRDefault="00403EC6" w:rsidP="00ED2A11">
            <w:pPr>
              <w:tabs>
                <w:tab w:val="left" w:pos="4627"/>
              </w:tabs>
            </w:pPr>
            <w:r>
              <w:t>Orders</w:t>
            </w:r>
          </w:p>
        </w:tc>
      </w:tr>
      <w:tr w:rsidR="00403EC6" w:rsidRPr="00403EC6" w14:paraId="0B1146B5" w14:textId="28225AFF" w:rsidTr="00ED456F">
        <w:tc>
          <w:tcPr>
            <w:tcW w:w="1795" w:type="dxa"/>
          </w:tcPr>
          <w:p w14:paraId="5A019DD8" w14:textId="77777777" w:rsidR="00403EC6" w:rsidRPr="00403EC6" w:rsidRDefault="00403EC6" w:rsidP="00ED2A11">
            <w:pPr>
              <w:tabs>
                <w:tab w:val="left" w:pos="4627"/>
              </w:tabs>
            </w:pPr>
            <w:r w:rsidRPr="00403EC6">
              <w:t>Returned Date</w:t>
            </w:r>
          </w:p>
        </w:tc>
        <w:tc>
          <w:tcPr>
            <w:tcW w:w="2430" w:type="dxa"/>
          </w:tcPr>
          <w:p w14:paraId="4909AED8" w14:textId="751AA4E3" w:rsidR="00403EC6" w:rsidRPr="00403EC6" w:rsidRDefault="00403EC6" w:rsidP="00ED2A11">
            <w:pPr>
              <w:tabs>
                <w:tab w:val="left" w:pos="4627"/>
              </w:tabs>
            </w:pPr>
            <w:r>
              <w:t>Suppliers</w:t>
            </w:r>
          </w:p>
        </w:tc>
      </w:tr>
      <w:tr w:rsidR="00403EC6" w:rsidRPr="00403EC6" w14:paraId="0FC96754" w14:textId="138575E1" w:rsidTr="00ED456F">
        <w:tc>
          <w:tcPr>
            <w:tcW w:w="1795" w:type="dxa"/>
          </w:tcPr>
          <w:p w14:paraId="30D25310" w14:textId="77777777" w:rsidR="00403EC6" w:rsidRPr="00403EC6" w:rsidRDefault="00403EC6" w:rsidP="00ED2A11">
            <w:pPr>
              <w:tabs>
                <w:tab w:val="left" w:pos="4627"/>
              </w:tabs>
            </w:pPr>
            <w:r w:rsidRPr="00403EC6">
              <w:t>Order Units</w:t>
            </w:r>
          </w:p>
        </w:tc>
        <w:tc>
          <w:tcPr>
            <w:tcW w:w="2430" w:type="dxa"/>
          </w:tcPr>
          <w:p w14:paraId="0207F150" w14:textId="7B6750B3" w:rsidR="00403EC6" w:rsidRPr="00403EC6" w:rsidRDefault="00403EC6" w:rsidP="00ED2A11">
            <w:pPr>
              <w:tabs>
                <w:tab w:val="left" w:pos="4627"/>
              </w:tabs>
            </w:pPr>
            <w:r>
              <w:t>Shippers</w:t>
            </w:r>
          </w:p>
        </w:tc>
      </w:tr>
    </w:tbl>
    <w:p w14:paraId="7A558140" w14:textId="17E94FCA" w:rsidR="003C02E2" w:rsidRDefault="003C02E2" w:rsidP="003C02E2">
      <w:pPr>
        <w:tabs>
          <w:tab w:val="left" w:pos="4627"/>
        </w:tabs>
      </w:pPr>
      <w:r>
        <w:t xml:space="preserve">  </w:t>
      </w:r>
    </w:p>
    <w:p w14:paraId="6CA6C209" w14:textId="6C361D34" w:rsidR="00743A68" w:rsidRDefault="00743A68" w:rsidP="00743A68">
      <w:pPr>
        <w:pStyle w:val="Heading3"/>
      </w:pPr>
      <w:r>
        <w:t>Business Requirement</w:t>
      </w:r>
    </w:p>
    <w:p w14:paraId="1C4E4DEB" w14:textId="77777777" w:rsidR="00743A68" w:rsidRDefault="00743A68" w:rsidP="00743A68">
      <w:pPr>
        <w:pStyle w:val="ListParagraph"/>
        <w:numPr>
          <w:ilvl w:val="0"/>
          <w:numId w:val="19"/>
        </w:numPr>
      </w:pPr>
      <w:r>
        <w:t>Products with highest sales.</w:t>
      </w:r>
    </w:p>
    <w:p w14:paraId="03100425" w14:textId="77777777" w:rsidR="00743A68" w:rsidRDefault="00743A68" w:rsidP="00743A68">
      <w:pPr>
        <w:pStyle w:val="ListParagraph"/>
        <w:numPr>
          <w:ilvl w:val="0"/>
          <w:numId w:val="19"/>
        </w:numPr>
      </w:pPr>
      <w:r>
        <w:t>Sales trend by category/by region/by period</w:t>
      </w:r>
    </w:p>
    <w:p w14:paraId="187BB5C4" w14:textId="77777777" w:rsidR="00743A68" w:rsidRDefault="00743A68" w:rsidP="00743A68">
      <w:pPr>
        <w:pStyle w:val="ListParagraph"/>
        <w:numPr>
          <w:ilvl w:val="0"/>
          <w:numId w:val="19"/>
        </w:numPr>
      </w:pPr>
      <w:r>
        <w:t>Product Reviews</w:t>
      </w:r>
    </w:p>
    <w:p w14:paraId="730B561D" w14:textId="5CF8EE21" w:rsidR="00743A68" w:rsidRPr="00743A68" w:rsidRDefault="00743A68" w:rsidP="00743A68">
      <w:pPr>
        <w:pStyle w:val="ListParagraph"/>
        <w:numPr>
          <w:ilvl w:val="0"/>
          <w:numId w:val="19"/>
        </w:numPr>
      </w:pPr>
      <w:r>
        <w:t>Conformed Customer dimension across businesses</w:t>
      </w:r>
    </w:p>
    <w:p w14:paraId="0C53AA48" w14:textId="11D2EA70" w:rsidR="00421575" w:rsidRDefault="00421575" w:rsidP="00421575">
      <w:pPr>
        <w:pStyle w:val="Heading3"/>
      </w:pPr>
      <w:r>
        <w:t>Schema Building</w:t>
      </w:r>
    </w:p>
    <w:p w14:paraId="63789790" w14:textId="270A8C96" w:rsidR="00421575" w:rsidRDefault="00421575" w:rsidP="00421575">
      <w:r w:rsidRPr="00421575">
        <w:drawing>
          <wp:inline distT="0" distB="0" distL="0" distR="0" wp14:anchorId="5CE3DA4D" wp14:editId="414FA21A">
            <wp:extent cx="5000625" cy="3277653"/>
            <wp:effectExtent l="152400" t="152400" r="352425" b="361315"/>
            <wp:docPr id="13" name="Picture 10" descr="Diagram&#10;&#10;Description automatically generated">
              <a:extLst xmlns:a="http://schemas.openxmlformats.org/drawingml/2006/main">
                <a:ext uri="{FF2B5EF4-FFF2-40B4-BE49-F238E27FC236}">
                  <a16:creationId xmlns:a16="http://schemas.microsoft.com/office/drawing/2014/main" id="{83F0AA21-6069-4678-AC3A-38F1501A86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descr="Diagram&#10;&#10;Description automatically generated">
                      <a:extLst>
                        <a:ext uri="{FF2B5EF4-FFF2-40B4-BE49-F238E27FC236}">
                          <a16:creationId xmlns:a16="http://schemas.microsoft.com/office/drawing/2014/main" id="{83F0AA21-6069-4678-AC3A-38F1501A867A}"/>
                        </a:ext>
                      </a:extLst>
                    </pic:cNvPr>
                    <pic:cNvPicPr>
                      <a:picLocks noChangeAspect="1"/>
                    </pic:cNvPicPr>
                  </pic:nvPicPr>
                  <pic:blipFill>
                    <a:blip r:embed="rId17"/>
                    <a:stretch>
                      <a:fillRect/>
                    </a:stretch>
                  </pic:blipFill>
                  <pic:spPr>
                    <a:xfrm>
                      <a:off x="0" y="0"/>
                      <a:ext cx="5003745" cy="32796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AC01D13" w14:textId="3DF46CA3" w:rsidR="00421575" w:rsidRDefault="00743A68" w:rsidP="00743A68">
      <w:pPr>
        <w:pStyle w:val="Heading3"/>
      </w:pPr>
      <w:r>
        <w:lastRenderedPageBreak/>
        <w:t>ETL - Extract Transform Load Operation</w:t>
      </w:r>
    </w:p>
    <w:p w14:paraId="64F8872D" w14:textId="1497BD81" w:rsidR="00743A68" w:rsidRDefault="00743A68" w:rsidP="00743A68">
      <w:r w:rsidRPr="00743A68">
        <w:drawing>
          <wp:inline distT="0" distB="0" distL="0" distR="0" wp14:anchorId="5AF8F9EE" wp14:editId="292795F8">
            <wp:extent cx="4922893" cy="2076450"/>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8"/>
                    <a:stretch>
                      <a:fillRect/>
                    </a:stretch>
                  </pic:blipFill>
                  <pic:spPr>
                    <a:xfrm>
                      <a:off x="0" y="0"/>
                      <a:ext cx="4933543" cy="2080942"/>
                    </a:xfrm>
                    <a:prstGeom prst="rect">
                      <a:avLst/>
                    </a:prstGeom>
                  </pic:spPr>
                </pic:pic>
              </a:graphicData>
            </a:graphic>
          </wp:inline>
        </w:drawing>
      </w:r>
    </w:p>
    <w:p w14:paraId="1C4DBFF4" w14:textId="090024C2" w:rsidR="00743A68" w:rsidRDefault="00743A68" w:rsidP="00743A68"/>
    <w:p w14:paraId="658EDD2C" w14:textId="77777777" w:rsidR="00743A68" w:rsidRPr="00743A68" w:rsidRDefault="00743A68" w:rsidP="00743A68"/>
    <w:p w14:paraId="13A1DE41" w14:textId="7435D944" w:rsidR="00173267" w:rsidRDefault="00173267" w:rsidP="00173267">
      <w:pPr>
        <w:pStyle w:val="Heading3"/>
        <w:rPr>
          <w:b/>
          <w:bCs/>
        </w:rPr>
      </w:pPr>
      <w:r w:rsidRPr="00173267">
        <w:rPr>
          <w:b/>
          <w:bCs/>
        </w:rPr>
        <w:t>Technology Used</w:t>
      </w:r>
    </w:p>
    <w:p w14:paraId="2D3CADCA" w14:textId="10605561" w:rsidR="00173267" w:rsidRDefault="00173267" w:rsidP="00173267">
      <w:pPr>
        <w:pStyle w:val="ListParagraph"/>
        <w:numPr>
          <w:ilvl w:val="0"/>
          <w:numId w:val="2"/>
        </w:numPr>
      </w:pPr>
      <w:r>
        <w:t>Microsoft SQL Server (SSAS/SSDT/CRUD)</w:t>
      </w:r>
    </w:p>
    <w:p w14:paraId="4F1B7263" w14:textId="5AB82CD9" w:rsidR="00173267" w:rsidRDefault="00173267" w:rsidP="00173267">
      <w:pPr>
        <w:pStyle w:val="ListParagraph"/>
        <w:numPr>
          <w:ilvl w:val="1"/>
          <w:numId w:val="2"/>
        </w:numPr>
      </w:pPr>
      <w:r>
        <w:t xml:space="preserve">Database Warehouse DB Management </w:t>
      </w:r>
    </w:p>
    <w:p w14:paraId="669D6D07" w14:textId="39E322A3" w:rsidR="00173267" w:rsidRDefault="00173267" w:rsidP="00173267">
      <w:pPr>
        <w:pStyle w:val="ListParagraph"/>
        <w:numPr>
          <w:ilvl w:val="1"/>
          <w:numId w:val="2"/>
        </w:numPr>
      </w:pPr>
      <w:r>
        <w:t>ETL</w:t>
      </w:r>
    </w:p>
    <w:p w14:paraId="7236F4AA" w14:textId="77777777" w:rsidR="00173267" w:rsidRDefault="00173267" w:rsidP="00173267">
      <w:pPr>
        <w:pStyle w:val="ListParagraph"/>
        <w:numPr>
          <w:ilvl w:val="0"/>
          <w:numId w:val="2"/>
        </w:numPr>
      </w:pPr>
      <w:r>
        <w:t xml:space="preserve">MS Excel </w:t>
      </w:r>
    </w:p>
    <w:p w14:paraId="126B9821" w14:textId="415500D0" w:rsidR="00173267" w:rsidRDefault="00173267" w:rsidP="00173267">
      <w:pPr>
        <w:pStyle w:val="ListParagraph"/>
        <w:numPr>
          <w:ilvl w:val="1"/>
          <w:numId w:val="2"/>
        </w:numPr>
      </w:pPr>
      <w:r>
        <w:t>High Level &amp; Detail Dim Modeling</w:t>
      </w:r>
    </w:p>
    <w:p w14:paraId="750D0A7E" w14:textId="52E0F77E" w:rsidR="00173267" w:rsidRDefault="00173267" w:rsidP="00173267">
      <w:pPr>
        <w:pStyle w:val="ListParagraph"/>
        <w:numPr>
          <w:ilvl w:val="0"/>
          <w:numId w:val="2"/>
        </w:numPr>
      </w:pPr>
      <w:r>
        <w:t>Microsoft Power BI</w:t>
      </w:r>
    </w:p>
    <w:p w14:paraId="1B836DEC" w14:textId="6756FF99" w:rsidR="00173267" w:rsidRDefault="00173267" w:rsidP="00173267">
      <w:pPr>
        <w:pStyle w:val="ListParagraph"/>
        <w:numPr>
          <w:ilvl w:val="1"/>
          <w:numId w:val="2"/>
        </w:numPr>
      </w:pPr>
      <w:r>
        <w:t xml:space="preserve">Business Solutions (Reporting) </w:t>
      </w:r>
    </w:p>
    <w:p w14:paraId="2FDF8D3F" w14:textId="2E3A6D79" w:rsidR="00173267" w:rsidRPr="00173267" w:rsidRDefault="00173267" w:rsidP="00173267">
      <w:r>
        <w:tab/>
      </w:r>
    </w:p>
    <w:p w14:paraId="3173A793" w14:textId="6E6DB1D8" w:rsidR="006F05C4" w:rsidRDefault="00ED456F" w:rsidP="00ED456F">
      <w:pPr>
        <w:pStyle w:val="Heading2"/>
      </w:pPr>
      <w:bookmarkStart w:id="9" w:name="LGA722"/>
      <w:r>
        <w:t xml:space="preserve">Learning Goals and Achievements </w:t>
      </w:r>
    </w:p>
    <w:bookmarkEnd w:id="9"/>
    <w:p w14:paraId="3D22316F" w14:textId="1DF7AED5" w:rsidR="00EF53E4" w:rsidRDefault="005C293C" w:rsidP="00CF6F0F">
      <w:pPr>
        <w:tabs>
          <w:tab w:val="left" w:pos="4627"/>
        </w:tabs>
      </w:pPr>
      <w:r>
        <w:t xml:space="preserve"> </w:t>
      </w:r>
    </w:p>
    <w:p w14:paraId="41FAD78D" w14:textId="3224C98B" w:rsidR="0099104B" w:rsidRDefault="00B41151" w:rsidP="00B41151">
      <w:pPr>
        <w:pStyle w:val="ListParagraph"/>
        <w:numPr>
          <w:ilvl w:val="0"/>
          <w:numId w:val="2"/>
        </w:numPr>
        <w:tabs>
          <w:tab w:val="left" w:pos="4627"/>
        </w:tabs>
      </w:pPr>
      <w:r>
        <w:t>Primary learning goal of this course is to understand the OLTP Sources (technically, the transaction data), bringing the data together into a common pool (Staging) and use Data transformation tools (SSDT) to refine and build data warehouse environments.</w:t>
      </w:r>
    </w:p>
    <w:p w14:paraId="32300021" w14:textId="07791947" w:rsidR="00B41151" w:rsidRDefault="00B41151" w:rsidP="00B41151">
      <w:pPr>
        <w:pStyle w:val="ListParagraph"/>
        <w:numPr>
          <w:ilvl w:val="0"/>
          <w:numId w:val="2"/>
        </w:numPr>
        <w:tabs>
          <w:tab w:val="left" w:pos="4627"/>
        </w:tabs>
      </w:pPr>
      <w:r>
        <w:t>Use refined DW data for OLAP applications to build reporting (Online Analytical Processing</w:t>
      </w:r>
    </w:p>
    <w:p w14:paraId="5891E1DC" w14:textId="529607F6" w:rsidR="00B41151" w:rsidRDefault="00B41151" w:rsidP="00B41151">
      <w:pPr>
        <w:pStyle w:val="ListParagraph"/>
        <w:numPr>
          <w:ilvl w:val="0"/>
          <w:numId w:val="2"/>
        </w:numPr>
        <w:tabs>
          <w:tab w:val="left" w:pos="4627"/>
        </w:tabs>
      </w:pPr>
      <w:r>
        <w:t>Build OLAP reports using MS Power-BI/Tableau</w:t>
      </w:r>
      <w:r>
        <w:t>) for effective decision making.</w:t>
      </w:r>
    </w:p>
    <w:p w14:paraId="60BC48B9" w14:textId="16C70E60" w:rsidR="00421575" w:rsidRDefault="00421575" w:rsidP="00421575">
      <w:pPr>
        <w:tabs>
          <w:tab w:val="left" w:pos="4627"/>
        </w:tabs>
      </w:pPr>
      <w:r>
        <w:t xml:space="preserve">And as achievements </w:t>
      </w:r>
    </w:p>
    <w:p w14:paraId="6D7F4560" w14:textId="4F95699D" w:rsidR="00743A68" w:rsidRDefault="00743A68" w:rsidP="00421575">
      <w:pPr>
        <w:tabs>
          <w:tab w:val="left" w:pos="4627"/>
        </w:tabs>
      </w:pPr>
      <w:r>
        <w:t xml:space="preserve">We </w:t>
      </w:r>
      <w:r w:rsidR="00BE0389">
        <w:t>combined</w:t>
      </w:r>
      <w:r>
        <w:t xml:space="preserve"> more than one data source for </w:t>
      </w:r>
      <w:proofErr w:type="spellStart"/>
      <w:proofErr w:type="gramStart"/>
      <w:r>
        <w:t>fudgemart</w:t>
      </w:r>
      <w:proofErr w:type="spellEnd"/>
      <w:r>
        <w:t xml:space="preserve"> ,</w:t>
      </w:r>
      <w:proofErr w:type="gramEnd"/>
      <w:r>
        <w:t xml:space="preserve"> staged, processed and built a DW environment that holds refreshed set of transaction and sales data,  and built business intelligence solution for </w:t>
      </w:r>
      <w:proofErr w:type="spellStart"/>
      <w:r>
        <w:t>fudgemart</w:t>
      </w:r>
      <w:proofErr w:type="spellEnd"/>
      <w:r>
        <w:t xml:space="preserve"> and fudgeflix combined  to track  Subscription types, highest selling products, states with top subscriptions and highest profiting subscription types and products  and other data points that helped the organizations to invest </w:t>
      </w:r>
      <w:r w:rsidR="00BE0389">
        <w:t xml:space="preserve">in critical operations for increased productivity. </w:t>
      </w:r>
    </w:p>
    <w:p w14:paraId="320183A1" w14:textId="77777777" w:rsidR="00BE0389" w:rsidRDefault="00BE0389" w:rsidP="00421575">
      <w:pPr>
        <w:tabs>
          <w:tab w:val="left" w:pos="4627"/>
        </w:tabs>
      </w:pPr>
    </w:p>
    <w:p w14:paraId="7B30EEAE" w14:textId="6EB103BD" w:rsidR="00421575" w:rsidRDefault="00743A68" w:rsidP="00421575">
      <w:pPr>
        <w:tabs>
          <w:tab w:val="left" w:pos="4627"/>
        </w:tabs>
      </w:pPr>
      <w:r>
        <w:tab/>
      </w:r>
    </w:p>
    <w:p w14:paraId="0EBCA108" w14:textId="155C436B" w:rsidR="00BE0389" w:rsidRDefault="00BE0389" w:rsidP="00EF53E4">
      <w:pPr>
        <w:tabs>
          <w:tab w:val="left" w:pos="4627"/>
        </w:tabs>
      </w:pPr>
      <w:r>
        <w:rPr>
          <w:noProof/>
        </w:rPr>
        <w:lastRenderedPageBreak/>
        <w:drawing>
          <wp:inline distT="0" distB="0" distL="0" distR="0" wp14:anchorId="0F930EA1" wp14:editId="6009F234">
            <wp:extent cx="5943600" cy="3123565"/>
            <wp:effectExtent l="152400" t="152400" r="361950" b="362585"/>
            <wp:docPr id="6" name="Picture 5" descr="Graphical user interface&#10;&#10;Description automatically generated">
              <a:extLst xmlns:a="http://schemas.openxmlformats.org/drawingml/2006/main">
                <a:ext uri="{FF2B5EF4-FFF2-40B4-BE49-F238E27FC236}">
                  <a16:creationId xmlns:a16="http://schemas.microsoft.com/office/drawing/2014/main" id="{26D6F9E3-A374-41C2-A878-918D929130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10;&#10;Description automatically generated">
                      <a:extLst>
                        <a:ext uri="{FF2B5EF4-FFF2-40B4-BE49-F238E27FC236}">
                          <a16:creationId xmlns:a16="http://schemas.microsoft.com/office/drawing/2014/main" id="{26D6F9E3-A374-41C2-A878-918D92913081}"/>
                        </a:ext>
                      </a:extLst>
                    </pic:cNvPr>
                    <pic:cNvPicPr>
                      <a:picLocks noChangeAspect="1"/>
                    </pic:cNvPicPr>
                  </pic:nvPicPr>
                  <pic:blipFill>
                    <a:blip r:embed="rId19"/>
                    <a:stretch>
                      <a:fillRect/>
                    </a:stretch>
                  </pic:blipFill>
                  <pic:spPr>
                    <a:xfrm>
                      <a:off x="0" y="0"/>
                      <a:ext cx="5943600" cy="31235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706512" w14:textId="0EC70D72" w:rsidR="00BE0389" w:rsidRDefault="00BE0389" w:rsidP="00EF53E4">
      <w:pPr>
        <w:tabs>
          <w:tab w:val="left" w:pos="4627"/>
        </w:tabs>
      </w:pPr>
      <w:r>
        <w:t xml:space="preserve">These are the steps we followed as a team to achieve the key results for Fudgemart. </w:t>
      </w:r>
    </w:p>
    <w:p w14:paraId="7EC2FE30" w14:textId="30281312" w:rsidR="00B74BF2" w:rsidRDefault="0099104B" w:rsidP="00EF53E4">
      <w:pPr>
        <w:tabs>
          <w:tab w:val="left" w:pos="4627"/>
        </w:tabs>
      </w:pPr>
      <w:r w:rsidRPr="0099104B">
        <w:drawing>
          <wp:inline distT="0" distB="0" distL="0" distR="0" wp14:anchorId="6387C5B6" wp14:editId="32959955">
            <wp:extent cx="5924550" cy="2998354"/>
            <wp:effectExtent l="152400" t="152400" r="361950" b="354965"/>
            <wp:docPr id="11" name="Picture 3" descr="Graphical user interface&#10;&#10;Description automatically generated with low confidence">
              <a:extLst xmlns:a="http://schemas.openxmlformats.org/drawingml/2006/main">
                <a:ext uri="{FF2B5EF4-FFF2-40B4-BE49-F238E27FC236}">
                  <a16:creationId xmlns:a16="http://schemas.microsoft.com/office/drawing/2014/main" id="{3366CA63-E4F8-45BA-8A0C-E130D79420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Graphical user interface&#10;&#10;Description automatically generated with low confidence">
                      <a:extLst>
                        <a:ext uri="{FF2B5EF4-FFF2-40B4-BE49-F238E27FC236}">
                          <a16:creationId xmlns:a16="http://schemas.microsoft.com/office/drawing/2014/main" id="{3366CA63-E4F8-45BA-8A0C-E130D7942017}"/>
                        </a:ext>
                      </a:extLst>
                    </pic:cNvPr>
                    <pic:cNvPicPr>
                      <a:picLocks noChangeAspect="1"/>
                    </pic:cNvPicPr>
                  </pic:nvPicPr>
                  <pic:blipFill>
                    <a:blip r:embed="rId20"/>
                    <a:stretch>
                      <a:fillRect/>
                    </a:stretch>
                  </pic:blipFill>
                  <pic:spPr>
                    <a:xfrm>
                      <a:off x="0" y="0"/>
                      <a:ext cx="5928839" cy="3000524"/>
                    </a:xfrm>
                    <a:prstGeom prst="rect">
                      <a:avLst/>
                    </a:prstGeom>
                    <a:ln>
                      <a:noFill/>
                    </a:ln>
                    <a:effectLst>
                      <a:outerShdw blurRad="292100" dist="139700" dir="2700000" algn="tl" rotWithShape="0">
                        <a:srgbClr val="333333">
                          <a:alpha val="65000"/>
                        </a:srgbClr>
                      </a:outerShdw>
                    </a:effectLst>
                  </pic:spPr>
                </pic:pic>
              </a:graphicData>
            </a:graphic>
          </wp:inline>
        </w:drawing>
      </w:r>
    </w:p>
    <w:p w14:paraId="6C10A666" w14:textId="55CC8AE5" w:rsidR="00B74BF2" w:rsidRDefault="00B74BF2" w:rsidP="00EF53E4">
      <w:pPr>
        <w:tabs>
          <w:tab w:val="left" w:pos="4627"/>
        </w:tabs>
      </w:pPr>
    </w:p>
    <w:p w14:paraId="22F94624" w14:textId="5004897A" w:rsidR="00B74BF2" w:rsidRDefault="00B74BF2" w:rsidP="00EF53E4">
      <w:pPr>
        <w:tabs>
          <w:tab w:val="left" w:pos="4627"/>
        </w:tabs>
      </w:pPr>
    </w:p>
    <w:p w14:paraId="591AE236" w14:textId="17379F15" w:rsidR="00B74BF2" w:rsidRDefault="00C7550A" w:rsidP="00C7550A">
      <w:pPr>
        <w:pStyle w:val="Heading1"/>
      </w:pPr>
      <w:bookmarkStart w:id="10" w:name="ist718"/>
      <w:r>
        <w:lastRenderedPageBreak/>
        <w:t>IST 718 Big Data Analytics</w:t>
      </w:r>
    </w:p>
    <w:p w14:paraId="4E6E5929" w14:textId="46C4AE3E" w:rsidR="00482E15" w:rsidRPr="00482E15" w:rsidRDefault="005712F7" w:rsidP="00482E15">
      <w:proofErr w:type="gramStart"/>
      <w:r>
        <w:t>W</w:t>
      </w:r>
      <w:r w:rsidR="00B82616">
        <w:t>ant</w:t>
      </w:r>
      <w:proofErr w:type="gramEnd"/>
      <w:r w:rsidR="00482E15">
        <w:t xml:space="preserve"> to cover this course as it’s one of the critical topics of data science </w:t>
      </w:r>
      <w:r w:rsidR="00B82616">
        <w:t>explaining how</w:t>
      </w:r>
      <w:r w:rsidR="00482E15">
        <w:t xml:space="preserve"> to t</w:t>
      </w:r>
      <w:r w:rsidR="00482E15" w:rsidRPr="00482E15">
        <w:t>ranslate a business challenge into an analytics challenge.</w:t>
      </w:r>
      <w:r w:rsidR="00B82616">
        <w:t xml:space="preserve">  The world is moving into handling data in various formats when it comes to data analysis, most of the businesses in the cloud and on-premises interact with and handle unstructured/free form </w:t>
      </w:r>
      <w:r w:rsidR="00482E15" w:rsidRPr="00482E15">
        <w:t>data</w:t>
      </w:r>
      <w:r w:rsidR="00B82616">
        <w:t xml:space="preserve"> in addition to relational data structures.  And from </w:t>
      </w:r>
      <w:r w:rsidR="000C4075">
        <w:t>an analytics point of view</w:t>
      </w:r>
      <w:r w:rsidR="00482E15" w:rsidRPr="00482E15">
        <w:t xml:space="preserve">, </w:t>
      </w:r>
      <w:r w:rsidR="00B82616">
        <w:t xml:space="preserve">building </w:t>
      </w:r>
      <w:r w:rsidR="00482E15" w:rsidRPr="00482E15">
        <w:t xml:space="preserve">statistical models, and </w:t>
      </w:r>
      <w:r w:rsidR="00B82616" w:rsidRPr="00482E15">
        <w:t>identifying</w:t>
      </w:r>
      <w:r w:rsidR="00482E15" w:rsidRPr="00482E15">
        <w:t xml:space="preserve"> insights </w:t>
      </w:r>
      <w:r w:rsidR="00B82616">
        <w:t xml:space="preserve">are essential to </w:t>
      </w:r>
      <w:r w:rsidR="00482E15" w:rsidRPr="00482E15">
        <w:t xml:space="preserve">lead </w:t>
      </w:r>
      <w:r w:rsidR="00B82616">
        <w:t>in</w:t>
      </w:r>
      <w:r w:rsidR="00482E15" w:rsidRPr="00482E15">
        <w:t>to actionable results.</w:t>
      </w:r>
    </w:p>
    <w:p w14:paraId="0A76FFAE" w14:textId="53B0C453" w:rsidR="000C4075" w:rsidRDefault="000C4075" w:rsidP="00C7550A">
      <w:r>
        <w:t xml:space="preserve">And we used </w:t>
      </w:r>
      <w:r w:rsidR="00482E15" w:rsidRPr="00482E15">
        <w:t xml:space="preserve">Python and Spark </w:t>
      </w:r>
      <w:r>
        <w:t xml:space="preserve">for </w:t>
      </w:r>
      <w:r w:rsidR="00482E15" w:rsidRPr="00482E15">
        <w:t>build</w:t>
      </w:r>
      <w:r>
        <w:t xml:space="preserve">ing </w:t>
      </w:r>
      <w:r w:rsidR="00482E15" w:rsidRPr="00482E15">
        <w:t>big data analytics pipelines</w:t>
      </w:r>
      <w:r>
        <w:t xml:space="preserve"> and for understanding the machine learning techniques (algorithms)</w:t>
      </w:r>
      <w:r w:rsidR="00482E15" w:rsidRPr="00482E15">
        <w:t>.</w:t>
      </w:r>
      <w:r>
        <w:t xml:space="preserve"> </w:t>
      </w:r>
      <w:r w:rsidR="005712F7">
        <w:t>And</w:t>
      </w:r>
      <w:r>
        <w:t xml:space="preserve"> learned to explain how we can use advanced analytics to create competitive advantage.</w:t>
      </w:r>
    </w:p>
    <w:p w14:paraId="6EFE77F6" w14:textId="796B7721" w:rsidR="00C7550A" w:rsidRDefault="00C7550A" w:rsidP="00C7550A">
      <w:pPr>
        <w:pStyle w:val="Heading2"/>
      </w:pPr>
      <w:bookmarkStart w:id="11" w:name="project718"/>
      <w:r>
        <w:t>Project Description</w:t>
      </w:r>
      <w:r w:rsidR="00453B0F">
        <w:t xml:space="preserve"> (Tour de France)</w:t>
      </w:r>
    </w:p>
    <w:p w14:paraId="2AC629E5" w14:textId="77777777" w:rsidR="00590C4E" w:rsidRPr="00590C4E" w:rsidRDefault="00590C4E" w:rsidP="00590C4E">
      <w:pPr>
        <w:rPr>
          <w:sz w:val="10"/>
          <w:szCs w:val="10"/>
        </w:rPr>
      </w:pPr>
    </w:p>
    <w:bookmarkEnd w:id="11"/>
    <w:p w14:paraId="26BE8844" w14:textId="118291BB" w:rsidR="00453B0F" w:rsidRDefault="00453B0F" w:rsidP="00C7550A">
      <w:r w:rsidRPr="00453B0F">
        <w:t>In this project, we want to predict what the future Tour de France will look like – specifically the pace and time of the next winner. Additionally, we hope to explore the data and describe the ideal cyclist. This is important because it allows us to understand which cyclist, we should invest in</w:t>
      </w:r>
      <w:r>
        <w:t xml:space="preserve">. </w:t>
      </w:r>
    </w:p>
    <w:p w14:paraId="3D0C8D09" w14:textId="6E3E3CAE" w:rsidR="00590C4E" w:rsidRDefault="00453B0F" w:rsidP="00C7550A">
      <w:pPr>
        <w:rPr>
          <w:i/>
          <w:iCs/>
        </w:rPr>
      </w:pPr>
      <w:r w:rsidRPr="00453B0F">
        <w:rPr>
          <w:b/>
          <w:bCs/>
          <w:i/>
          <w:iCs/>
        </w:rPr>
        <w:t>About Tour de France</w:t>
      </w:r>
      <w:r w:rsidRPr="00453B0F">
        <w:rPr>
          <w:i/>
          <w:iCs/>
        </w:rPr>
        <w:t xml:space="preserve"> </w:t>
      </w:r>
      <w:r w:rsidR="00590C4E">
        <w:rPr>
          <w:i/>
          <w:iCs/>
        </w:rPr>
        <w:t>–</w:t>
      </w:r>
      <w:r w:rsidRPr="00453B0F">
        <w:rPr>
          <w:i/>
          <w:iCs/>
        </w:rPr>
        <w:t xml:space="preserve"> </w:t>
      </w:r>
    </w:p>
    <w:p w14:paraId="591D6BA7" w14:textId="09F65B15" w:rsidR="00453B0F" w:rsidRPr="00453B0F" w:rsidRDefault="00453B0F" w:rsidP="00C7550A">
      <w:pPr>
        <w:rPr>
          <w:i/>
          <w:iCs/>
        </w:rPr>
      </w:pPr>
      <w:r w:rsidRPr="00453B0F">
        <w:rPr>
          <w:i/>
          <w:iCs/>
        </w:rPr>
        <w:t xml:space="preserve">Every summer, the world’s top cyclists gather in France for a grueling race across the country. It’s a cycling competition held in France every year (sometimes neighboring countries) and takes place in 21 </w:t>
      </w:r>
      <w:r w:rsidR="00590C4E" w:rsidRPr="00453B0F">
        <w:rPr>
          <w:i/>
          <w:iCs/>
        </w:rPr>
        <w:t>states</w:t>
      </w:r>
      <w:r w:rsidRPr="00453B0F">
        <w:rPr>
          <w:i/>
          <w:iCs/>
        </w:rPr>
        <w:t xml:space="preserve"> with a course covering approximately 3,500 kilometers</w:t>
      </w:r>
    </w:p>
    <w:p w14:paraId="0E55EC79" w14:textId="7BE77474" w:rsidR="00453B0F" w:rsidRDefault="00453B0F" w:rsidP="00453B0F">
      <w:r>
        <w:t xml:space="preserve">For </w:t>
      </w:r>
      <w:r>
        <w:t xml:space="preserve">this, </w:t>
      </w:r>
      <w:r>
        <w:t>we use</w:t>
      </w:r>
      <w:r>
        <w:t>d</w:t>
      </w:r>
      <w:r>
        <w:t xml:space="preserve"> Tour de France datase</w:t>
      </w:r>
      <w:r>
        <w:t xml:space="preserve">t </w:t>
      </w:r>
      <w:r>
        <w:t xml:space="preserve">directly from the official tour de France </w:t>
      </w:r>
      <w:hyperlink r:id="rId21" w:history="1">
        <w:r w:rsidRPr="005712F7">
          <w:rPr>
            <w:rStyle w:val="Hyperlink"/>
          </w:rPr>
          <w:t>website</w:t>
        </w:r>
      </w:hyperlink>
      <w:r>
        <w:t xml:space="preserve"> that contains </w:t>
      </w:r>
      <w:r w:rsidR="00590C4E">
        <w:t>riders’</w:t>
      </w:r>
      <w:r>
        <w:t xml:space="preserve"> information for every year’s race from 1903 thru current.  </w:t>
      </w:r>
    </w:p>
    <w:p w14:paraId="1E32898B" w14:textId="3C0A7EDE" w:rsidR="001E4EEF" w:rsidRDefault="005712F7" w:rsidP="00C7550A">
      <w:r>
        <w:t xml:space="preserve">Python libraries required for our analysis </w:t>
      </w:r>
      <w:r w:rsidR="00453B0F">
        <w:t>to pull</w:t>
      </w:r>
      <w:r>
        <w:t xml:space="preserve">, </w:t>
      </w:r>
      <w:r w:rsidR="00677816">
        <w:t>clean,</w:t>
      </w:r>
      <w:r>
        <w:t xml:space="preserve"> and prepare data required for our analysis</w:t>
      </w:r>
      <w:r w:rsidR="00453B0F">
        <w:t>, then</w:t>
      </w:r>
      <w:r>
        <w:t xml:space="preserve"> </w:t>
      </w:r>
      <w:r w:rsidR="00453B0F">
        <w:t>m</w:t>
      </w:r>
      <w:r>
        <w:t xml:space="preserve">erged additional dataset to build performance information </w:t>
      </w:r>
      <w:r w:rsidR="00453B0F">
        <w:t>(winders dataset</w:t>
      </w:r>
      <w:r w:rsidR="00590C4E">
        <w:t>), and</w:t>
      </w:r>
      <w:r w:rsidR="00453B0F">
        <w:t xml:space="preserve"> analyzed the clean </w:t>
      </w:r>
      <w:r w:rsidR="00453B0F">
        <w:t xml:space="preserve">&amp; merged </w:t>
      </w:r>
      <w:r w:rsidR="00453B0F">
        <w:t>data</w:t>
      </w:r>
      <w:r w:rsidR="00453B0F">
        <w:t>sets</w:t>
      </w:r>
      <w:r w:rsidR="00453B0F">
        <w:t xml:space="preserve"> using Matplotlib, seaborn, </w:t>
      </w:r>
      <w:r w:rsidR="00590C4E">
        <w:t>plotly libraries</w:t>
      </w:r>
      <w:r w:rsidR="00453B0F">
        <w:t xml:space="preserve"> for visualization</w:t>
      </w:r>
      <w:r w:rsidR="001E4EEF">
        <w:t xml:space="preserve">. </w:t>
      </w:r>
    </w:p>
    <w:p w14:paraId="2E39873D" w14:textId="135528BF" w:rsidR="001E4EEF" w:rsidRDefault="001E4EEF" w:rsidP="00C7550A">
      <w:r w:rsidRPr="001E4EEF">
        <w:drawing>
          <wp:inline distT="0" distB="0" distL="0" distR="0" wp14:anchorId="4508EF18" wp14:editId="0C6124D5">
            <wp:extent cx="5943600" cy="2785110"/>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2"/>
                    <a:stretch>
                      <a:fillRect/>
                    </a:stretch>
                  </pic:blipFill>
                  <pic:spPr>
                    <a:xfrm>
                      <a:off x="0" y="0"/>
                      <a:ext cx="5943600" cy="2785110"/>
                    </a:xfrm>
                    <a:prstGeom prst="rect">
                      <a:avLst/>
                    </a:prstGeom>
                  </pic:spPr>
                </pic:pic>
              </a:graphicData>
            </a:graphic>
          </wp:inline>
        </w:drawing>
      </w:r>
    </w:p>
    <w:p w14:paraId="548AB039" w14:textId="77777777" w:rsidR="00600CD3" w:rsidRDefault="00600CD3" w:rsidP="00C7550A"/>
    <w:p w14:paraId="32208137" w14:textId="053BC236" w:rsidR="00600CD3" w:rsidRDefault="00600CD3" w:rsidP="00C7550A">
      <w:r w:rsidRPr="00600CD3">
        <w:drawing>
          <wp:inline distT="0" distB="0" distL="0" distR="0" wp14:anchorId="60964970" wp14:editId="0E30C2C8">
            <wp:extent cx="4438650" cy="3214702"/>
            <wp:effectExtent l="152400" t="152400" r="361950" b="367030"/>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pic:nvPicPr>
                  <pic:blipFill>
                    <a:blip r:embed="rId23"/>
                    <a:stretch>
                      <a:fillRect/>
                    </a:stretch>
                  </pic:blipFill>
                  <pic:spPr>
                    <a:xfrm>
                      <a:off x="0" y="0"/>
                      <a:ext cx="4451785" cy="3224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246F8623" w14:textId="0C86DAE7" w:rsidR="00600CD3" w:rsidRDefault="00600CD3" w:rsidP="00C7550A">
      <w:r w:rsidRPr="00600CD3">
        <w:drawing>
          <wp:inline distT="0" distB="0" distL="0" distR="0" wp14:anchorId="2C8893F4" wp14:editId="4C4F3949">
            <wp:extent cx="4410075" cy="2845818"/>
            <wp:effectExtent l="152400" t="152400" r="352425" b="35496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4"/>
                    <a:stretch>
                      <a:fillRect/>
                    </a:stretch>
                  </pic:blipFill>
                  <pic:spPr>
                    <a:xfrm>
                      <a:off x="0" y="0"/>
                      <a:ext cx="4419077" cy="2851627"/>
                    </a:xfrm>
                    <a:prstGeom prst="rect">
                      <a:avLst/>
                    </a:prstGeom>
                    <a:ln>
                      <a:noFill/>
                    </a:ln>
                    <a:effectLst>
                      <a:outerShdw blurRad="292100" dist="139700" dir="2700000" algn="tl" rotWithShape="0">
                        <a:srgbClr val="333333">
                          <a:alpha val="65000"/>
                        </a:srgbClr>
                      </a:outerShdw>
                    </a:effectLst>
                  </pic:spPr>
                </pic:pic>
              </a:graphicData>
            </a:graphic>
          </wp:inline>
        </w:drawing>
      </w:r>
    </w:p>
    <w:p w14:paraId="091BACD0" w14:textId="7545101E" w:rsidR="005712F7" w:rsidRDefault="001E4EEF" w:rsidP="00C7550A">
      <w:r>
        <w:t>A</w:t>
      </w:r>
      <w:r w:rsidR="00453B0F">
        <w:t xml:space="preserve">nd </w:t>
      </w:r>
      <w:r>
        <w:t xml:space="preserve">we </w:t>
      </w:r>
      <w:r w:rsidR="00453B0F">
        <w:t xml:space="preserve">used prediction modeling (prophet </w:t>
      </w:r>
      <w:r>
        <w:t xml:space="preserve">model) </w:t>
      </w:r>
      <w:r w:rsidR="00677816">
        <w:t xml:space="preserve">using average pace and total seconds, </w:t>
      </w:r>
      <w:r w:rsidR="009A6082">
        <w:t>to determine</w:t>
      </w:r>
      <w:r w:rsidR="00453B0F">
        <w:t xml:space="preserve"> the winners</w:t>
      </w:r>
      <w:r w:rsidR="00677816">
        <w:t xml:space="preserve"> for upcoming events.</w:t>
      </w:r>
    </w:p>
    <w:p w14:paraId="79826440" w14:textId="5719ADA2" w:rsidR="00677816" w:rsidRDefault="00677816" w:rsidP="00C7550A">
      <w:r w:rsidRPr="00677816">
        <w:lastRenderedPageBreak/>
        <w:drawing>
          <wp:inline distT="0" distB="0" distL="0" distR="0" wp14:anchorId="0F27072E" wp14:editId="63CEFA18">
            <wp:extent cx="5943600" cy="3019425"/>
            <wp:effectExtent l="0" t="0" r="0" b="9525"/>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5"/>
                    <a:stretch>
                      <a:fillRect/>
                    </a:stretch>
                  </pic:blipFill>
                  <pic:spPr>
                    <a:xfrm>
                      <a:off x="0" y="0"/>
                      <a:ext cx="5943600" cy="3019425"/>
                    </a:xfrm>
                    <a:prstGeom prst="rect">
                      <a:avLst/>
                    </a:prstGeom>
                  </pic:spPr>
                </pic:pic>
              </a:graphicData>
            </a:graphic>
          </wp:inline>
        </w:drawing>
      </w:r>
    </w:p>
    <w:p w14:paraId="219706BF" w14:textId="23D155C9" w:rsidR="00C7550A" w:rsidRDefault="00C7550A" w:rsidP="00C7550A"/>
    <w:p w14:paraId="30D4BE70" w14:textId="165D4636" w:rsidR="00C7550A" w:rsidRDefault="00C7550A" w:rsidP="00C7550A">
      <w:pPr>
        <w:pStyle w:val="Heading2"/>
      </w:pPr>
      <w:bookmarkStart w:id="12" w:name="LGA718"/>
      <w:r>
        <w:t xml:space="preserve">Learning Goals and Achievements </w:t>
      </w:r>
    </w:p>
    <w:p w14:paraId="135B30C7" w14:textId="77777777" w:rsidR="00FC1DD9" w:rsidRPr="00FC1DD9" w:rsidRDefault="00FC1DD9" w:rsidP="00FC1DD9"/>
    <w:bookmarkEnd w:id="10"/>
    <w:bookmarkEnd w:id="12"/>
    <w:p w14:paraId="60D91260" w14:textId="237D5F0A" w:rsidR="00677816" w:rsidRPr="00677816" w:rsidRDefault="00677816" w:rsidP="00677816">
      <w:pPr>
        <w:tabs>
          <w:tab w:val="num" w:pos="720"/>
          <w:tab w:val="left" w:pos="4627"/>
        </w:tabs>
      </w:pPr>
      <w:r>
        <w:t xml:space="preserve">And as a team we were able to use historic datasets of the world’s largest cycling event to predict the winners effectively.  </w:t>
      </w:r>
      <w:r w:rsidRPr="00677816">
        <w:t>Tour de France is a highly competitive race with many interested in understanding how to estimate a winner</w:t>
      </w:r>
      <w:r>
        <w:t xml:space="preserve"> and thru our analysis we determined that</w:t>
      </w:r>
    </w:p>
    <w:p w14:paraId="02A2D09C" w14:textId="77777777" w:rsidR="00677816" w:rsidRPr="00677816" w:rsidRDefault="00677816" w:rsidP="00677816">
      <w:pPr>
        <w:numPr>
          <w:ilvl w:val="0"/>
          <w:numId w:val="21"/>
        </w:numPr>
        <w:tabs>
          <w:tab w:val="left" w:pos="4627"/>
        </w:tabs>
      </w:pPr>
      <w:r w:rsidRPr="00677816">
        <w:t>Winners of Tour de France will win by continuing to beat the previous years' winner's paces and times</w:t>
      </w:r>
    </w:p>
    <w:p w14:paraId="3B299B15" w14:textId="77777777" w:rsidR="00677816" w:rsidRPr="00677816" w:rsidRDefault="00677816" w:rsidP="00677816">
      <w:pPr>
        <w:numPr>
          <w:ilvl w:val="0"/>
          <w:numId w:val="21"/>
        </w:numPr>
        <w:tabs>
          <w:tab w:val="left" w:pos="4627"/>
        </w:tabs>
      </w:pPr>
      <w:r w:rsidRPr="00677816">
        <w:t>Winners of Tour de France will likely be around 28 years old, 1.78 meters tall, and around 153 pounds </w:t>
      </w:r>
    </w:p>
    <w:p w14:paraId="7004B924" w14:textId="77777777" w:rsidR="00677816" w:rsidRDefault="00677816" w:rsidP="00EF53E4">
      <w:pPr>
        <w:tabs>
          <w:tab w:val="left" w:pos="4627"/>
        </w:tabs>
      </w:pPr>
    </w:p>
    <w:p w14:paraId="065598D5" w14:textId="1CD4D762" w:rsidR="00B74BF2" w:rsidRDefault="00B74BF2" w:rsidP="00EF53E4">
      <w:pPr>
        <w:tabs>
          <w:tab w:val="left" w:pos="4627"/>
        </w:tabs>
      </w:pPr>
    </w:p>
    <w:p w14:paraId="2C578054" w14:textId="3CAC25D0" w:rsidR="00B74BF2" w:rsidRDefault="00C7550A" w:rsidP="00C7550A">
      <w:pPr>
        <w:pStyle w:val="Heading1"/>
      </w:pPr>
      <w:bookmarkStart w:id="13" w:name="fconclusion"/>
      <w:r>
        <w:t>Conclusions</w:t>
      </w:r>
    </w:p>
    <w:p w14:paraId="33337A73" w14:textId="77777777" w:rsidR="0026736C" w:rsidRPr="0026736C" w:rsidRDefault="0026736C" w:rsidP="0026736C"/>
    <w:bookmarkEnd w:id="13"/>
    <w:p w14:paraId="540E4DAA" w14:textId="77777777" w:rsidR="008E04CC" w:rsidRPr="008E04CC" w:rsidRDefault="008E04CC" w:rsidP="008E04CC">
      <w:pPr>
        <w:tabs>
          <w:tab w:val="left" w:pos="4627"/>
        </w:tabs>
      </w:pPr>
      <w:r w:rsidRPr="008E04CC">
        <w:t>The courses covered in this portfolio milestone deck, helped me to understand various forms of data, gave clarity to apply the methods and analyze data to present the insights and predict future outcomes that I can share to make business decisions and handle real-world problems.</w:t>
      </w:r>
    </w:p>
    <w:p w14:paraId="43C64B8C" w14:textId="77777777" w:rsidR="008E04CC" w:rsidRPr="008E04CC" w:rsidRDefault="008E04CC" w:rsidP="008E04CC">
      <w:pPr>
        <w:tabs>
          <w:tab w:val="left" w:pos="4627"/>
        </w:tabs>
      </w:pPr>
      <w:r w:rsidRPr="008E04CC">
        <w:t xml:space="preserve">With other courses of my Applied Data Science curriculum that includes </w:t>
      </w:r>
    </w:p>
    <w:p w14:paraId="294D1D11" w14:textId="77777777" w:rsidR="008E04CC" w:rsidRPr="008E04CC" w:rsidRDefault="008E04CC" w:rsidP="00FC1DD9">
      <w:pPr>
        <w:pStyle w:val="ListParagraph"/>
        <w:numPr>
          <w:ilvl w:val="0"/>
          <w:numId w:val="23"/>
        </w:numPr>
        <w:tabs>
          <w:tab w:val="left" w:pos="4627"/>
        </w:tabs>
        <w:spacing w:line="360" w:lineRule="auto"/>
      </w:pPr>
      <w:r w:rsidRPr="008E04CC">
        <w:t>Data Science introduction</w:t>
      </w:r>
    </w:p>
    <w:p w14:paraId="0E60DB89" w14:textId="77777777" w:rsidR="008E04CC" w:rsidRPr="008E04CC" w:rsidRDefault="008E04CC" w:rsidP="00FC1DD9">
      <w:pPr>
        <w:pStyle w:val="ListParagraph"/>
        <w:numPr>
          <w:ilvl w:val="0"/>
          <w:numId w:val="23"/>
        </w:numPr>
        <w:tabs>
          <w:tab w:val="left" w:pos="4627"/>
        </w:tabs>
        <w:spacing w:line="360" w:lineRule="auto"/>
      </w:pPr>
      <w:r w:rsidRPr="008E04CC">
        <w:t>Data Analysis &amp; Decision making</w:t>
      </w:r>
    </w:p>
    <w:p w14:paraId="34D2DFC0" w14:textId="77777777" w:rsidR="008E04CC" w:rsidRPr="008E04CC" w:rsidRDefault="008E04CC" w:rsidP="00FC1DD9">
      <w:pPr>
        <w:pStyle w:val="ListParagraph"/>
        <w:numPr>
          <w:ilvl w:val="0"/>
          <w:numId w:val="23"/>
        </w:numPr>
        <w:tabs>
          <w:tab w:val="left" w:pos="4627"/>
        </w:tabs>
        <w:spacing w:line="360" w:lineRule="auto"/>
      </w:pPr>
      <w:r w:rsidRPr="008E04CC">
        <w:lastRenderedPageBreak/>
        <w:t>Data &amp; Business Analytics</w:t>
      </w:r>
    </w:p>
    <w:p w14:paraId="18DE9F72" w14:textId="77777777" w:rsidR="008E04CC" w:rsidRPr="008E04CC" w:rsidRDefault="008E04CC" w:rsidP="00FC1DD9">
      <w:pPr>
        <w:pStyle w:val="ListParagraph"/>
        <w:numPr>
          <w:ilvl w:val="0"/>
          <w:numId w:val="23"/>
        </w:numPr>
        <w:tabs>
          <w:tab w:val="left" w:pos="4627"/>
        </w:tabs>
        <w:spacing w:line="360" w:lineRule="auto"/>
      </w:pPr>
      <w:r w:rsidRPr="008E04CC">
        <w:t>Management Service Principles</w:t>
      </w:r>
    </w:p>
    <w:p w14:paraId="2F9791F6" w14:textId="470AB82E" w:rsidR="008E04CC" w:rsidRPr="008E04CC" w:rsidRDefault="008E04CC" w:rsidP="00FC1DD9">
      <w:pPr>
        <w:pStyle w:val="ListParagraph"/>
        <w:numPr>
          <w:ilvl w:val="0"/>
          <w:numId w:val="23"/>
        </w:numPr>
        <w:tabs>
          <w:tab w:val="left" w:pos="4627"/>
        </w:tabs>
        <w:spacing w:line="360" w:lineRule="auto"/>
      </w:pPr>
      <w:r w:rsidRPr="008E04CC">
        <w:t xml:space="preserve">Cloud </w:t>
      </w:r>
      <w:r w:rsidR="0026736C" w:rsidRPr="008E04CC">
        <w:t>Management &amp;</w:t>
      </w:r>
      <w:r w:rsidRPr="008E04CC">
        <w:t xml:space="preserve"> </w:t>
      </w:r>
    </w:p>
    <w:p w14:paraId="64C75106" w14:textId="3BFB85C3" w:rsidR="008E04CC" w:rsidRDefault="008E04CC" w:rsidP="008E04CC">
      <w:pPr>
        <w:pStyle w:val="ListParagraph"/>
        <w:numPr>
          <w:ilvl w:val="0"/>
          <w:numId w:val="23"/>
        </w:numPr>
        <w:tabs>
          <w:tab w:val="left" w:pos="4627"/>
        </w:tabs>
      </w:pPr>
      <w:r w:rsidRPr="008E04CC">
        <w:t>Information policy.</w:t>
      </w:r>
    </w:p>
    <w:p w14:paraId="3B4758F8" w14:textId="77777777" w:rsidR="00FC1DD9" w:rsidRPr="008E04CC" w:rsidRDefault="00FC1DD9" w:rsidP="008E04CC">
      <w:pPr>
        <w:pStyle w:val="ListParagraph"/>
        <w:numPr>
          <w:ilvl w:val="0"/>
          <w:numId w:val="23"/>
        </w:numPr>
        <w:tabs>
          <w:tab w:val="left" w:pos="4627"/>
        </w:tabs>
      </w:pPr>
    </w:p>
    <w:p w14:paraId="4D7C3808" w14:textId="3048D7B7" w:rsidR="008E04CC" w:rsidRDefault="008E04CC" w:rsidP="008E04CC">
      <w:pPr>
        <w:tabs>
          <w:tab w:val="left" w:pos="4627"/>
        </w:tabs>
      </w:pPr>
      <w:r w:rsidRPr="008E04CC">
        <w:t xml:space="preserve">helped me gain the critical knowledge around cloud solutions, security &amp; privacy, machine learning, </w:t>
      </w:r>
      <w:r w:rsidR="0026736C" w:rsidRPr="008E04CC">
        <w:t>mining,</w:t>
      </w:r>
      <w:r w:rsidRPr="008E04CC">
        <w:t xml:space="preserve"> and business/management science techniques.</w:t>
      </w:r>
    </w:p>
    <w:p w14:paraId="7588534E" w14:textId="09F0D0A6" w:rsidR="0026736C" w:rsidRDefault="0026736C" w:rsidP="008E04CC">
      <w:pPr>
        <w:tabs>
          <w:tab w:val="left" w:pos="4627"/>
        </w:tabs>
      </w:pPr>
    </w:p>
    <w:p w14:paraId="768126C6" w14:textId="3A40267B" w:rsidR="0026736C" w:rsidRDefault="0026736C" w:rsidP="008E04CC">
      <w:pPr>
        <w:tabs>
          <w:tab w:val="left" w:pos="4627"/>
        </w:tabs>
      </w:pPr>
      <w:r>
        <w:t>And I want to thank everyone were part of my course journey (respected Professors and fellow classmates) for sharing their knowledge, experience to help me learn various processes, tools, and techniques, and influenced me to the next level in my career.</w:t>
      </w:r>
    </w:p>
    <w:p w14:paraId="1C206743" w14:textId="2226260C" w:rsidR="0026736C" w:rsidRDefault="0026736C" w:rsidP="008E04CC">
      <w:pPr>
        <w:tabs>
          <w:tab w:val="left" w:pos="4627"/>
        </w:tabs>
      </w:pPr>
    </w:p>
    <w:p w14:paraId="65F168F3" w14:textId="4FACCA1A" w:rsidR="00B74BF2" w:rsidRDefault="00B74BF2" w:rsidP="00B74BF2">
      <w:pPr>
        <w:pStyle w:val="Heading1"/>
      </w:pPr>
      <w:bookmarkStart w:id="14" w:name="ref"/>
      <w:r>
        <w:t>References</w:t>
      </w:r>
    </w:p>
    <w:p w14:paraId="32D21DEA" w14:textId="77777777" w:rsidR="00FC1DD9" w:rsidRPr="00FC1DD9" w:rsidRDefault="00FC1DD9" w:rsidP="00FC1DD9"/>
    <w:bookmarkEnd w:id="14"/>
    <w:p w14:paraId="210E9091" w14:textId="726341B3" w:rsidR="0026736C" w:rsidRDefault="0026736C" w:rsidP="0026736C">
      <w:pPr>
        <w:pStyle w:val="ListParagraph"/>
        <w:numPr>
          <w:ilvl w:val="0"/>
          <w:numId w:val="18"/>
        </w:numPr>
        <w:tabs>
          <w:tab w:val="left" w:pos="4627"/>
        </w:tabs>
        <w:spacing w:line="360" w:lineRule="auto"/>
      </w:pPr>
      <w:r w:rsidRPr="0026736C">
        <w:rPr>
          <w:b/>
          <w:bCs/>
        </w:rPr>
        <w:t>James, Gareth, Daniela Witten, Trevor Hastie,</w:t>
      </w:r>
      <w:r>
        <w:t xml:space="preserve"> and Robert </w:t>
      </w:r>
      <w:proofErr w:type="spellStart"/>
      <w:r>
        <w:t>Tibshirani</w:t>
      </w:r>
      <w:proofErr w:type="spellEnd"/>
      <w:r>
        <w:t xml:space="preserve">, An Introduction to Statistical Learning with Applications in R, Springer, 2013. Available at </w:t>
      </w:r>
      <w:hyperlink r:id="rId26" w:history="1">
        <w:r w:rsidRPr="004B5157">
          <w:rPr>
            <w:rStyle w:val="Hyperlink"/>
          </w:rPr>
          <w:t>https://wwwbcf.usc.edu/~gareth/ISL/ISLR%20First%20Printing.pdf</w:t>
        </w:r>
      </w:hyperlink>
      <w:r>
        <w:t xml:space="preserve">. </w:t>
      </w:r>
    </w:p>
    <w:p w14:paraId="64DC5B3F" w14:textId="77777777" w:rsidR="0026736C" w:rsidRDefault="0026736C" w:rsidP="0026736C">
      <w:pPr>
        <w:pStyle w:val="ListParagraph"/>
        <w:tabs>
          <w:tab w:val="left" w:pos="4627"/>
        </w:tabs>
        <w:spacing w:line="360" w:lineRule="auto"/>
      </w:pPr>
    </w:p>
    <w:p w14:paraId="04746BE5" w14:textId="6B2D82C9" w:rsidR="0026736C" w:rsidRDefault="0026736C" w:rsidP="0026736C">
      <w:pPr>
        <w:pStyle w:val="ListParagraph"/>
        <w:numPr>
          <w:ilvl w:val="0"/>
          <w:numId w:val="18"/>
        </w:numPr>
        <w:tabs>
          <w:tab w:val="left" w:pos="4627"/>
        </w:tabs>
        <w:spacing w:line="360" w:lineRule="auto"/>
      </w:pPr>
      <w:r w:rsidRPr="0026736C">
        <w:rPr>
          <w:b/>
          <w:bCs/>
        </w:rPr>
        <w:t>Goodfellow</w:t>
      </w:r>
      <w:r>
        <w:t xml:space="preserve">, Ian, Yoshua </w:t>
      </w:r>
      <w:proofErr w:type="spellStart"/>
      <w:r>
        <w:t>Bengio</w:t>
      </w:r>
      <w:proofErr w:type="spellEnd"/>
      <w:r>
        <w:t xml:space="preserve">, and Aaron Courville, Deep Learning (DL), MIT Press, 2016. Available at </w:t>
      </w:r>
      <w:hyperlink r:id="rId27" w:history="1">
        <w:r w:rsidRPr="004B5157">
          <w:rPr>
            <w:rStyle w:val="Hyperlink"/>
          </w:rPr>
          <w:t>http://www.deeplearningbook.org/</w:t>
        </w:r>
      </w:hyperlink>
      <w:r>
        <w:t>.</w:t>
      </w:r>
      <w:r>
        <w:t xml:space="preserve"> </w:t>
      </w:r>
    </w:p>
    <w:p w14:paraId="3C8FD753" w14:textId="77777777" w:rsidR="0026736C" w:rsidRDefault="0026736C" w:rsidP="0026736C">
      <w:pPr>
        <w:pStyle w:val="ListParagraph"/>
        <w:tabs>
          <w:tab w:val="left" w:pos="4627"/>
        </w:tabs>
        <w:spacing w:line="360" w:lineRule="auto"/>
      </w:pPr>
    </w:p>
    <w:p w14:paraId="781491E1" w14:textId="754466B6" w:rsidR="00B74BF2" w:rsidRDefault="000B4030" w:rsidP="0026736C">
      <w:pPr>
        <w:pStyle w:val="ListParagraph"/>
        <w:numPr>
          <w:ilvl w:val="0"/>
          <w:numId w:val="18"/>
        </w:numPr>
        <w:tabs>
          <w:tab w:val="left" w:pos="4627"/>
        </w:tabs>
        <w:spacing w:line="360" w:lineRule="auto"/>
      </w:pPr>
      <w:r w:rsidRPr="005F7E98">
        <w:rPr>
          <w:b/>
          <w:bCs/>
        </w:rPr>
        <w:t>Michael Fudge</w:t>
      </w:r>
      <w:r w:rsidRPr="000B4030">
        <w:t xml:space="preserve"> </w:t>
      </w:r>
      <w:r>
        <w:t>-</w:t>
      </w:r>
      <w:r w:rsidRPr="000B4030">
        <w:t xml:space="preserve"> School of Information Studies at Syracuse University</w:t>
      </w:r>
      <w:r>
        <w:t xml:space="preserve"> -  </w:t>
      </w:r>
      <w:hyperlink r:id="rId28" w:history="1">
        <w:r w:rsidRPr="004B5157">
          <w:rPr>
            <w:rStyle w:val="Hyperlink"/>
          </w:rPr>
          <w:t>https://github.com/mafu</w:t>
        </w:r>
        <w:r w:rsidRPr="004B5157">
          <w:rPr>
            <w:rStyle w:val="Hyperlink"/>
          </w:rPr>
          <w:t>d</w:t>
        </w:r>
        <w:r w:rsidRPr="004B5157">
          <w:rPr>
            <w:rStyle w:val="Hyperlink"/>
          </w:rPr>
          <w:t>ge/learn-databases/</w:t>
        </w:r>
      </w:hyperlink>
      <w:r>
        <w:t xml:space="preserve"> </w:t>
      </w:r>
    </w:p>
    <w:p w14:paraId="1EECE1DE" w14:textId="77777777" w:rsidR="0026736C" w:rsidRDefault="0026736C" w:rsidP="0026736C">
      <w:pPr>
        <w:pStyle w:val="ListParagraph"/>
        <w:spacing w:line="360" w:lineRule="auto"/>
      </w:pPr>
    </w:p>
    <w:p w14:paraId="2D5724A7" w14:textId="551546F1" w:rsidR="005F7E98" w:rsidRDefault="0026736C" w:rsidP="0026736C">
      <w:pPr>
        <w:pStyle w:val="ListParagraph"/>
        <w:numPr>
          <w:ilvl w:val="0"/>
          <w:numId w:val="18"/>
        </w:numPr>
        <w:tabs>
          <w:tab w:val="left" w:pos="4627"/>
        </w:tabs>
        <w:spacing w:line="360" w:lineRule="auto"/>
      </w:pPr>
      <w:r>
        <w:rPr>
          <w:b/>
          <w:bCs/>
        </w:rPr>
        <w:t xml:space="preserve">IST 722 - </w:t>
      </w:r>
      <w:r w:rsidR="005F7E98" w:rsidRPr="005F7E98">
        <w:rPr>
          <w:b/>
          <w:bCs/>
        </w:rPr>
        <w:t>Data warehousing Techniques</w:t>
      </w:r>
      <w:r w:rsidR="005F7E98">
        <w:t xml:space="preserve"> – by KeyData1  </w:t>
      </w:r>
      <w:hyperlink r:id="rId29" w:history="1">
        <w:r w:rsidR="005F7E98" w:rsidRPr="004B5157">
          <w:rPr>
            <w:rStyle w:val="Hyperlink"/>
          </w:rPr>
          <w:t>https://www.1keydata.com/da</w:t>
        </w:r>
        <w:r w:rsidR="005F7E98" w:rsidRPr="004B5157">
          <w:rPr>
            <w:rStyle w:val="Hyperlink"/>
          </w:rPr>
          <w:t>t</w:t>
        </w:r>
        <w:r w:rsidR="005F7E98" w:rsidRPr="004B5157">
          <w:rPr>
            <w:rStyle w:val="Hyperlink"/>
          </w:rPr>
          <w:t>awarehousing/datawarehouse.html</w:t>
        </w:r>
      </w:hyperlink>
      <w:r w:rsidR="005F7E98">
        <w:t xml:space="preserve"> </w:t>
      </w:r>
      <w:r w:rsidR="005F7E98">
        <w:t xml:space="preserve"> </w:t>
      </w:r>
    </w:p>
    <w:p w14:paraId="7E786D68" w14:textId="77777777" w:rsidR="0026736C" w:rsidRDefault="0026736C" w:rsidP="0026736C">
      <w:pPr>
        <w:pStyle w:val="ListParagraph"/>
        <w:spacing w:line="360" w:lineRule="auto"/>
      </w:pPr>
    </w:p>
    <w:p w14:paraId="691D8F64" w14:textId="11C7F9ED" w:rsidR="0026736C" w:rsidRDefault="005F7E98" w:rsidP="0026736C">
      <w:pPr>
        <w:pStyle w:val="ListParagraph"/>
        <w:numPr>
          <w:ilvl w:val="0"/>
          <w:numId w:val="18"/>
        </w:numPr>
        <w:tabs>
          <w:tab w:val="left" w:pos="4627"/>
        </w:tabs>
        <w:spacing w:line="360" w:lineRule="auto"/>
      </w:pPr>
      <w:r w:rsidRPr="005F7E98">
        <w:rPr>
          <w:b/>
          <w:bCs/>
        </w:rPr>
        <w:t xml:space="preserve">Ralph Kimball </w:t>
      </w:r>
      <w:hyperlink r:id="rId30" w:history="1">
        <w:r w:rsidRPr="004B5157">
          <w:rPr>
            <w:rStyle w:val="Hyperlink"/>
          </w:rPr>
          <w:t>https://www.kimballgroup.com/category/articles-design-tips/</w:t>
        </w:r>
      </w:hyperlink>
      <w:r>
        <w:t xml:space="preserve"> </w:t>
      </w:r>
      <w:r>
        <w:t xml:space="preserve"> </w:t>
      </w:r>
    </w:p>
    <w:p w14:paraId="0BC848B0" w14:textId="77777777" w:rsidR="0026736C" w:rsidRPr="0026736C" w:rsidRDefault="0026736C" w:rsidP="0026736C">
      <w:pPr>
        <w:pStyle w:val="ListParagraph"/>
        <w:tabs>
          <w:tab w:val="left" w:pos="4627"/>
        </w:tabs>
        <w:spacing w:line="360" w:lineRule="auto"/>
      </w:pPr>
    </w:p>
    <w:p w14:paraId="4501DD7E" w14:textId="5570BDEF" w:rsidR="005F7E98" w:rsidRDefault="005F7E98" w:rsidP="0026736C">
      <w:pPr>
        <w:pStyle w:val="ListParagraph"/>
        <w:numPr>
          <w:ilvl w:val="0"/>
          <w:numId w:val="18"/>
        </w:numPr>
        <w:tabs>
          <w:tab w:val="left" w:pos="4627"/>
        </w:tabs>
        <w:spacing w:line="360" w:lineRule="auto"/>
      </w:pPr>
      <w:r w:rsidRPr="005F7E98">
        <w:rPr>
          <w:b/>
          <w:bCs/>
        </w:rPr>
        <w:t xml:space="preserve">Business Intelligence Best Practices </w:t>
      </w:r>
      <w:hyperlink r:id="rId31" w:history="1">
        <w:r w:rsidRPr="004B5157">
          <w:rPr>
            <w:rStyle w:val="Hyperlink"/>
          </w:rPr>
          <w:t>http://www.bi-bestpractices.com/view-articles/4737</w:t>
        </w:r>
      </w:hyperlink>
      <w:r>
        <w:t xml:space="preserve"> </w:t>
      </w:r>
      <w:r>
        <w:t xml:space="preserve"> </w:t>
      </w:r>
    </w:p>
    <w:p w14:paraId="0C95AA79" w14:textId="77777777" w:rsidR="0026736C" w:rsidRDefault="0026736C" w:rsidP="0026736C">
      <w:pPr>
        <w:pStyle w:val="ListParagraph"/>
      </w:pPr>
    </w:p>
    <w:p w14:paraId="355F579A" w14:textId="52E339BD" w:rsidR="00B74BF2" w:rsidRDefault="005F7E98" w:rsidP="0026736C">
      <w:pPr>
        <w:pStyle w:val="ListParagraph"/>
        <w:numPr>
          <w:ilvl w:val="0"/>
          <w:numId w:val="18"/>
        </w:numPr>
        <w:tabs>
          <w:tab w:val="left" w:pos="4627"/>
        </w:tabs>
        <w:spacing w:line="360" w:lineRule="auto"/>
      </w:pPr>
      <w:r w:rsidRPr="005F7E98">
        <w:rPr>
          <w:b/>
          <w:bCs/>
        </w:rPr>
        <w:lastRenderedPageBreak/>
        <w:t xml:space="preserve">Dimensional Modeling </w:t>
      </w:r>
      <w:hyperlink r:id="rId32" w:history="1">
        <w:r w:rsidRPr="004B5157">
          <w:rPr>
            <w:rStyle w:val="Hyperlink"/>
          </w:rPr>
          <w:t>https://tombreur.wordpress.com/2017/04/30/the-past-and-future-of</w:t>
        </w:r>
        <w:r w:rsidRPr="004B5157">
          <w:rPr>
            <w:rStyle w:val="Hyperlink"/>
          </w:rPr>
          <w:t>-</w:t>
        </w:r>
        <w:r w:rsidRPr="004B5157">
          <w:rPr>
            <w:rStyle w:val="Hyperlink"/>
          </w:rPr>
          <w:t>dimensionalmodeling</w:t>
        </w:r>
      </w:hyperlink>
      <w:r>
        <w:t xml:space="preserve">  </w:t>
      </w:r>
    </w:p>
    <w:p w14:paraId="7483C15D" w14:textId="77777777" w:rsidR="0026736C" w:rsidRDefault="0026736C" w:rsidP="0026736C">
      <w:pPr>
        <w:pStyle w:val="ListParagraph"/>
      </w:pPr>
    </w:p>
    <w:p w14:paraId="3EEC29A7" w14:textId="012156B0" w:rsidR="0026736C" w:rsidRDefault="0026736C" w:rsidP="0026736C">
      <w:pPr>
        <w:pStyle w:val="ListParagraph"/>
        <w:numPr>
          <w:ilvl w:val="0"/>
          <w:numId w:val="18"/>
        </w:numPr>
        <w:tabs>
          <w:tab w:val="left" w:pos="4627"/>
        </w:tabs>
        <w:spacing w:line="360" w:lineRule="auto"/>
      </w:pPr>
      <w:r w:rsidRPr="0026736C">
        <w:rPr>
          <w:b/>
          <w:bCs/>
        </w:rPr>
        <w:t xml:space="preserve">Architecture </w:t>
      </w:r>
      <w:hyperlink r:id="rId33" w:history="1">
        <w:r w:rsidRPr="004B5157">
          <w:rPr>
            <w:rStyle w:val="Hyperlink"/>
          </w:rPr>
          <w:t>https://s3-us-west-2.amazonaws.com/syr-mac/prod/2017-0929+SYR-MSIM_0023+Data+Warehouse/Documents/WhichDWArchitectureIsMostSuccessful.pdf</w:t>
        </w:r>
      </w:hyperlink>
      <w:r>
        <w:t xml:space="preserve"> </w:t>
      </w:r>
    </w:p>
    <w:p w14:paraId="5F79AD2C" w14:textId="77777777" w:rsidR="0026736C" w:rsidRDefault="0026736C" w:rsidP="0026736C">
      <w:pPr>
        <w:tabs>
          <w:tab w:val="left" w:pos="4627"/>
        </w:tabs>
      </w:pPr>
    </w:p>
    <w:p w14:paraId="7C2F6A38" w14:textId="420AEB91" w:rsidR="00B74BF2" w:rsidRDefault="00B74BF2" w:rsidP="00EF53E4">
      <w:pPr>
        <w:tabs>
          <w:tab w:val="left" w:pos="4627"/>
        </w:tabs>
      </w:pPr>
    </w:p>
    <w:p w14:paraId="37FBF204" w14:textId="57806336" w:rsidR="00B74BF2" w:rsidRDefault="00B74BF2" w:rsidP="00EF53E4">
      <w:pPr>
        <w:tabs>
          <w:tab w:val="left" w:pos="4627"/>
        </w:tabs>
      </w:pPr>
    </w:p>
    <w:p w14:paraId="736AEDB3" w14:textId="682DD91F" w:rsidR="00B74BF2" w:rsidRDefault="00B74BF2" w:rsidP="00EF53E4">
      <w:pPr>
        <w:tabs>
          <w:tab w:val="left" w:pos="4627"/>
        </w:tabs>
      </w:pPr>
    </w:p>
    <w:p w14:paraId="41EF6615" w14:textId="4AE75149" w:rsidR="00B74BF2" w:rsidRDefault="00B74BF2" w:rsidP="00EF53E4">
      <w:pPr>
        <w:tabs>
          <w:tab w:val="left" w:pos="4627"/>
        </w:tabs>
      </w:pPr>
    </w:p>
    <w:p w14:paraId="272640E0" w14:textId="77777777" w:rsidR="00403EC6" w:rsidRPr="00EF53E4" w:rsidRDefault="00403EC6" w:rsidP="00EF53E4">
      <w:pPr>
        <w:tabs>
          <w:tab w:val="left" w:pos="4627"/>
        </w:tabs>
      </w:pPr>
    </w:p>
    <w:sectPr w:rsidR="00403EC6" w:rsidRPr="00EF53E4" w:rsidSect="00EF53E4">
      <w:headerReference w:type="default" r:id="rId34"/>
      <w:footerReference w:type="default" r:id="rId35"/>
      <w:pgSz w:w="12240" w:h="15840"/>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D32B2" w14:textId="77777777" w:rsidR="00BD5C88" w:rsidRDefault="00BD5C88" w:rsidP="00F84BD5">
      <w:pPr>
        <w:spacing w:after="0" w:line="240" w:lineRule="auto"/>
      </w:pPr>
      <w:r>
        <w:separator/>
      </w:r>
    </w:p>
  </w:endnote>
  <w:endnote w:type="continuationSeparator" w:id="0">
    <w:p w14:paraId="3B8978F0" w14:textId="77777777" w:rsidR="00BD5C88" w:rsidRDefault="00BD5C88" w:rsidP="00F84B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FF0000"/>
      </w:rPr>
      <w:id w:val="1730261210"/>
      <w:docPartObj>
        <w:docPartGallery w:val="Page Numbers (Bottom of Page)"/>
        <w:docPartUnique/>
      </w:docPartObj>
    </w:sdtPr>
    <w:sdtEndPr>
      <w:rPr>
        <w:noProof/>
      </w:rPr>
    </w:sdtEndPr>
    <w:sdtContent>
      <w:p w14:paraId="785AD068" w14:textId="36A8864E" w:rsidR="007B4358" w:rsidRPr="00EF53E4" w:rsidRDefault="007B4358" w:rsidP="00EF53E4">
        <w:pPr>
          <w:pStyle w:val="Footer"/>
          <w:jc w:val="center"/>
          <w:rPr>
            <w:color w:val="FF0000"/>
          </w:rPr>
        </w:pPr>
        <w:r w:rsidRPr="00EF53E4">
          <w:rPr>
            <w:color w:val="FF0000"/>
          </w:rPr>
          <w:fldChar w:fldCharType="begin"/>
        </w:r>
        <w:r w:rsidRPr="00EF53E4">
          <w:rPr>
            <w:color w:val="FF0000"/>
          </w:rPr>
          <w:instrText xml:space="preserve"> PAGE   \* MERGEFORMAT </w:instrText>
        </w:r>
        <w:r w:rsidRPr="00EF53E4">
          <w:rPr>
            <w:color w:val="FF0000"/>
          </w:rPr>
          <w:fldChar w:fldCharType="separate"/>
        </w:r>
        <w:r w:rsidRPr="00EF53E4">
          <w:rPr>
            <w:noProof/>
            <w:color w:val="FF0000"/>
          </w:rPr>
          <w:t>2</w:t>
        </w:r>
        <w:r w:rsidRPr="00EF53E4">
          <w:rPr>
            <w:noProof/>
            <w:color w:val="FF0000"/>
          </w:rPr>
          <w:fldChar w:fldCharType="end"/>
        </w:r>
        <w:r w:rsidR="00EF53E4">
          <w:rPr>
            <w:noProof/>
            <w:color w:val="FF0000"/>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4318B" w14:textId="77777777" w:rsidR="00BD5C88" w:rsidRDefault="00BD5C88" w:rsidP="00F84BD5">
      <w:pPr>
        <w:spacing w:after="0" w:line="240" w:lineRule="auto"/>
      </w:pPr>
      <w:r>
        <w:separator/>
      </w:r>
    </w:p>
  </w:footnote>
  <w:footnote w:type="continuationSeparator" w:id="0">
    <w:p w14:paraId="3BADA1FE" w14:textId="77777777" w:rsidR="00BD5C88" w:rsidRDefault="00BD5C88" w:rsidP="00F84B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24AED" w14:textId="1B638AD8" w:rsidR="00F84BD5" w:rsidRDefault="003C02E2" w:rsidP="007B4358">
    <w:pPr>
      <w:pStyle w:val="Header"/>
      <w:jc w:val="right"/>
    </w:pPr>
    <w:r w:rsidRPr="007B4358">
      <w:rPr>
        <w:sz w:val="40"/>
        <w:szCs w:val="40"/>
      </w:rPr>
      <w:drawing>
        <wp:anchor distT="0" distB="0" distL="114300" distR="114300" simplePos="0" relativeHeight="251660288" behindDoc="0" locked="0" layoutInCell="1" allowOverlap="1" wp14:anchorId="2B90C373" wp14:editId="5E1F1D37">
          <wp:simplePos x="0" y="0"/>
          <wp:positionH relativeFrom="column">
            <wp:posOffset>5133975</wp:posOffset>
          </wp:positionH>
          <wp:positionV relativeFrom="paragraph">
            <wp:posOffset>-95885</wp:posOffset>
          </wp:positionV>
          <wp:extent cx="1537970" cy="371475"/>
          <wp:effectExtent l="0" t="0" r="5080" b="9525"/>
          <wp:wrapTopAndBottom/>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537970" cy="371475"/>
                  </a:xfrm>
                  <a:prstGeom prst="rect">
                    <a:avLst/>
                  </a:prstGeom>
                </pic:spPr>
              </pic:pic>
            </a:graphicData>
          </a:graphic>
          <wp14:sizeRelH relativeFrom="margin">
            <wp14:pctWidth>0</wp14:pctWidth>
          </wp14:sizeRelH>
          <wp14:sizeRelV relativeFrom="margin">
            <wp14:pctHeight>0</wp14:pctHeight>
          </wp14:sizeRelV>
        </wp:anchor>
      </w:drawing>
    </w:r>
    <w:r w:rsidR="00EF53E4">
      <w:rPr>
        <w:noProof/>
      </w:rPr>
      <mc:AlternateContent>
        <mc:Choice Requires="wps">
          <w:drawing>
            <wp:anchor distT="0" distB="0" distL="118745" distR="118745" simplePos="0" relativeHeight="251659264" behindDoc="1" locked="0" layoutInCell="1" allowOverlap="0" wp14:anchorId="4209472F" wp14:editId="23CFDD7E">
              <wp:simplePos x="0" y="0"/>
              <wp:positionH relativeFrom="margin">
                <wp:posOffset>-758190</wp:posOffset>
              </wp:positionH>
              <wp:positionV relativeFrom="page">
                <wp:posOffset>410210</wp:posOffset>
              </wp:positionV>
              <wp:extent cx="3331210" cy="253365"/>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3331210" cy="2533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000000" w:themeColor="text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1BB5AD86" w14:textId="623C14C0" w:rsidR="00F84BD5" w:rsidRPr="00A01CD9" w:rsidRDefault="00A01CD9" w:rsidP="007B4358">
                              <w:pPr>
                                <w:pStyle w:val="Header"/>
                                <w:tabs>
                                  <w:tab w:val="clear" w:pos="4680"/>
                                  <w:tab w:val="clear" w:pos="9360"/>
                                </w:tabs>
                                <w:rPr>
                                  <w:caps/>
                                  <w:color w:val="000000" w:themeColor="text1"/>
                                </w:rPr>
                              </w:pPr>
                              <w:r>
                                <w:rPr>
                                  <w:caps/>
                                  <w:color w:val="000000" w:themeColor="text1"/>
                                </w:rPr>
                                <w:t>NETID:</w:t>
                              </w:r>
                              <w:r w:rsidR="00EF53E4" w:rsidRPr="00A01CD9">
                                <w:rPr>
                                  <w:caps/>
                                  <w:color w:val="000000" w:themeColor="text1"/>
                                </w:rPr>
                                <w:t xml:space="preserve"> SKANDHAS </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209472F" id="Rectangle 197" o:spid="_x0000_s1029" style="position:absolute;left:0;text-align:left;margin-left:-59.7pt;margin-top:32.3pt;width:262.3pt;height:19.95pt;z-index:-251657216;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" o:allowoverlap="f" filled="f" stroked="f" strokeweight="1pt">
              <v:textbox>
                <w:txbxContent>
                  <w:sdt>
                    <w:sdtPr>
                      <w:rPr>
                        <w:caps/>
                        <w:color w:val="000000" w:themeColor="text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1BB5AD86" w14:textId="623C14C0" w:rsidR="00F84BD5" w:rsidRPr="00A01CD9" w:rsidRDefault="00A01CD9" w:rsidP="007B4358">
                        <w:pPr>
                          <w:pStyle w:val="Header"/>
                          <w:tabs>
                            <w:tab w:val="clear" w:pos="4680"/>
                            <w:tab w:val="clear" w:pos="9360"/>
                          </w:tabs>
                          <w:rPr>
                            <w:caps/>
                            <w:color w:val="000000" w:themeColor="text1"/>
                          </w:rPr>
                        </w:pPr>
                        <w:r>
                          <w:rPr>
                            <w:caps/>
                            <w:color w:val="000000" w:themeColor="text1"/>
                          </w:rPr>
                          <w:t>NETID:</w:t>
                        </w:r>
                        <w:r w:rsidR="00EF53E4" w:rsidRPr="00A01CD9">
                          <w:rPr>
                            <w:caps/>
                            <w:color w:val="000000" w:themeColor="text1"/>
                          </w:rPr>
                          <w:t xml:space="preserve"> SKANDHAS </w:t>
                        </w:r>
                      </w:p>
                    </w:sdtContent>
                  </w:sdt>
                </w:txbxContent>
              </v:textbox>
              <w10:wrap type="square" anchorx="margin" anchory="page"/>
            </v:rect>
          </w:pict>
        </mc:Fallback>
      </mc:AlternateContent>
    </w:r>
    <w:r w:rsidR="00F44AF3">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542"/>
    <w:multiLevelType w:val="multilevel"/>
    <w:tmpl w:val="094611C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C070747"/>
    <w:multiLevelType w:val="hybridMultilevel"/>
    <w:tmpl w:val="B5DEAD50"/>
    <w:lvl w:ilvl="0" w:tplc="4226FB42">
      <w:start w:val="1"/>
      <w:numFmt w:val="bullet"/>
      <w:lvlText w:val=""/>
      <w:lvlJc w:val="left"/>
      <w:pPr>
        <w:tabs>
          <w:tab w:val="num" w:pos="720"/>
        </w:tabs>
        <w:ind w:left="720" w:hanging="360"/>
      </w:pPr>
      <w:rPr>
        <w:rFonts w:ascii="Wingdings" w:hAnsi="Wingdings" w:hint="default"/>
      </w:rPr>
    </w:lvl>
    <w:lvl w:ilvl="1" w:tplc="98DA5008" w:tentative="1">
      <w:start w:val="1"/>
      <w:numFmt w:val="bullet"/>
      <w:lvlText w:val=""/>
      <w:lvlJc w:val="left"/>
      <w:pPr>
        <w:tabs>
          <w:tab w:val="num" w:pos="1440"/>
        </w:tabs>
        <w:ind w:left="1440" w:hanging="360"/>
      </w:pPr>
      <w:rPr>
        <w:rFonts w:ascii="Wingdings" w:hAnsi="Wingdings" w:hint="default"/>
      </w:rPr>
    </w:lvl>
    <w:lvl w:ilvl="2" w:tplc="A8728AF0" w:tentative="1">
      <w:start w:val="1"/>
      <w:numFmt w:val="bullet"/>
      <w:lvlText w:val=""/>
      <w:lvlJc w:val="left"/>
      <w:pPr>
        <w:tabs>
          <w:tab w:val="num" w:pos="2160"/>
        </w:tabs>
        <w:ind w:left="2160" w:hanging="360"/>
      </w:pPr>
      <w:rPr>
        <w:rFonts w:ascii="Wingdings" w:hAnsi="Wingdings" w:hint="default"/>
      </w:rPr>
    </w:lvl>
    <w:lvl w:ilvl="3" w:tplc="AEFCA2AA" w:tentative="1">
      <w:start w:val="1"/>
      <w:numFmt w:val="bullet"/>
      <w:lvlText w:val=""/>
      <w:lvlJc w:val="left"/>
      <w:pPr>
        <w:tabs>
          <w:tab w:val="num" w:pos="2880"/>
        </w:tabs>
        <w:ind w:left="2880" w:hanging="360"/>
      </w:pPr>
      <w:rPr>
        <w:rFonts w:ascii="Wingdings" w:hAnsi="Wingdings" w:hint="default"/>
      </w:rPr>
    </w:lvl>
    <w:lvl w:ilvl="4" w:tplc="E4AC411E" w:tentative="1">
      <w:start w:val="1"/>
      <w:numFmt w:val="bullet"/>
      <w:lvlText w:val=""/>
      <w:lvlJc w:val="left"/>
      <w:pPr>
        <w:tabs>
          <w:tab w:val="num" w:pos="3600"/>
        </w:tabs>
        <w:ind w:left="3600" w:hanging="360"/>
      </w:pPr>
      <w:rPr>
        <w:rFonts w:ascii="Wingdings" w:hAnsi="Wingdings" w:hint="default"/>
      </w:rPr>
    </w:lvl>
    <w:lvl w:ilvl="5" w:tplc="8A86AE60" w:tentative="1">
      <w:start w:val="1"/>
      <w:numFmt w:val="bullet"/>
      <w:lvlText w:val=""/>
      <w:lvlJc w:val="left"/>
      <w:pPr>
        <w:tabs>
          <w:tab w:val="num" w:pos="4320"/>
        </w:tabs>
        <w:ind w:left="4320" w:hanging="360"/>
      </w:pPr>
      <w:rPr>
        <w:rFonts w:ascii="Wingdings" w:hAnsi="Wingdings" w:hint="default"/>
      </w:rPr>
    </w:lvl>
    <w:lvl w:ilvl="6" w:tplc="0D34EA6C" w:tentative="1">
      <w:start w:val="1"/>
      <w:numFmt w:val="bullet"/>
      <w:lvlText w:val=""/>
      <w:lvlJc w:val="left"/>
      <w:pPr>
        <w:tabs>
          <w:tab w:val="num" w:pos="5040"/>
        </w:tabs>
        <w:ind w:left="5040" w:hanging="360"/>
      </w:pPr>
      <w:rPr>
        <w:rFonts w:ascii="Wingdings" w:hAnsi="Wingdings" w:hint="default"/>
      </w:rPr>
    </w:lvl>
    <w:lvl w:ilvl="7" w:tplc="B1CC6AF6" w:tentative="1">
      <w:start w:val="1"/>
      <w:numFmt w:val="bullet"/>
      <w:lvlText w:val=""/>
      <w:lvlJc w:val="left"/>
      <w:pPr>
        <w:tabs>
          <w:tab w:val="num" w:pos="5760"/>
        </w:tabs>
        <w:ind w:left="5760" w:hanging="360"/>
      </w:pPr>
      <w:rPr>
        <w:rFonts w:ascii="Wingdings" w:hAnsi="Wingdings" w:hint="default"/>
      </w:rPr>
    </w:lvl>
    <w:lvl w:ilvl="8" w:tplc="E016616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F544956"/>
    <w:multiLevelType w:val="multilevel"/>
    <w:tmpl w:val="5080A6F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F9F75AD"/>
    <w:multiLevelType w:val="multilevel"/>
    <w:tmpl w:val="87A4235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5C126A"/>
    <w:multiLevelType w:val="multilevel"/>
    <w:tmpl w:val="EBE8C0D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805012"/>
    <w:multiLevelType w:val="hybridMultilevel"/>
    <w:tmpl w:val="F2FE95BC"/>
    <w:lvl w:ilvl="0" w:tplc="C276E5B6">
      <w:start w:val="1"/>
      <w:numFmt w:val="bullet"/>
      <w:lvlText w:val=""/>
      <w:lvlJc w:val="left"/>
      <w:pPr>
        <w:tabs>
          <w:tab w:val="num" w:pos="720"/>
        </w:tabs>
        <w:ind w:left="720" w:hanging="360"/>
      </w:pPr>
      <w:rPr>
        <w:rFonts w:ascii="Wingdings" w:hAnsi="Wingdings" w:hint="default"/>
      </w:rPr>
    </w:lvl>
    <w:lvl w:ilvl="1" w:tplc="3AF4F062" w:tentative="1">
      <w:start w:val="1"/>
      <w:numFmt w:val="bullet"/>
      <w:lvlText w:val=""/>
      <w:lvlJc w:val="left"/>
      <w:pPr>
        <w:tabs>
          <w:tab w:val="num" w:pos="1440"/>
        </w:tabs>
        <w:ind w:left="1440" w:hanging="360"/>
      </w:pPr>
      <w:rPr>
        <w:rFonts w:ascii="Wingdings" w:hAnsi="Wingdings" w:hint="default"/>
      </w:rPr>
    </w:lvl>
    <w:lvl w:ilvl="2" w:tplc="7B4A5940" w:tentative="1">
      <w:start w:val="1"/>
      <w:numFmt w:val="bullet"/>
      <w:lvlText w:val=""/>
      <w:lvlJc w:val="left"/>
      <w:pPr>
        <w:tabs>
          <w:tab w:val="num" w:pos="2160"/>
        </w:tabs>
        <w:ind w:left="2160" w:hanging="360"/>
      </w:pPr>
      <w:rPr>
        <w:rFonts w:ascii="Wingdings" w:hAnsi="Wingdings" w:hint="default"/>
      </w:rPr>
    </w:lvl>
    <w:lvl w:ilvl="3" w:tplc="5DA03A3A" w:tentative="1">
      <w:start w:val="1"/>
      <w:numFmt w:val="bullet"/>
      <w:lvlText w:val=""/>
      <w:lvlJc w:val="left"/>
      <w:pPr>
        <w:tabs>
          <w:tab w:val="num" w:pos="2880"/>
        </w:tabs>
        <w:ind w:left="2880" w:hanging="360"/>
      </w:pPr>
      <w:rPr>
        <w:rFonts w:ascii="Wingdings" w:hAnsi="Wingdings" w:hint="default"/>
      </w:rPr>
    </w:lvl>
    <w:lvl w:ilvl="4" w:tplc="5154678A" w:tentative="1">
      <w:start w:val="1"/>
      <w:numFmt w:val="bullet"/>
      <w:lvlText w:val=""/>
      <w:lvlJc w:val="left"/>
      <w:pPr>
        <w:tabs>
          <w:tab w:val="num" w:pos="3600"/>
        </w:tabs>
        <w:ind w:left="3600" w:hanging="360"/>
      </w:pPr>
      <w:rPr>
        <w:rFonts w:ascii="Wingdings" w:hAnsi="Wingdings" w:hint="default"/>
      </w:rPr>
    </w:lvl>
    <w:lvl w:ilvl="5" w:tplc="B4C68D3C" w:tentative="1">
      <w:start w:val="1"/>
      <w:numFmt w:val="bullet"/>
      <w:lvlText w:val=""/>
      <w:lvlJc w:val="left"/>
      <w:pPr>
        <w:tabs>
          <w:tab w:val="num" w:pos="4320"/>
        </w:tabs>
        <w:ind w:left="4320" w:hanging="360"/>
      </w:pPr>
      <w:rPr>
        <w:rFonts w:ascii="Wingdings" w:hAnsi="Wingdings" w:hint="default"/>
      </w:rPr>
    </w:lvl>
    <w:lvl w:ilvl="6" w:tplc="B004165E" w:tentative="1">
      <w:start w:val="1"/>
      <w:numFmt w:val="bullet"/>
      <w:lvlText w:val=""/>
      <w:lvlJc w:val="left"/>
      <w:pPr>
        <w:tabs>
          <w:tab w:val="num" w:pos="5040"/>
        </w:tabs>
        <w:ind w:left="5040" w:hanging="360"/>
      </w:pPr>
      <w:rPr>
        <w:rFonts w:ascii="Wingdings" w:hAnsi="Wingdings" w:hint="default"/>
      </w:rPr>
    </w:lvl>
    <w:lvl w:ilvl="7" w:tplc="97AAE01E" w:tentative="1">
      <w:start w:val="1"/>
      <w:numFmt w:val="bullet"/>
      <w:lvlText w:val=""/>
      <w:lvlJc w:val="left"/>
      <w:pPr>
        <w:tabs>
          <w:tab w:val="num" w:pos="5760"/>
        </w:tabs>
        <w:ind w:left="5760" w:hanging="360"/>
      </w:pPr>
      <w:rPr>
        <w:rFonts w:ascii="Wingdings" w:hAnsi="Wingdings" w:hint="default"/>
      </w:rPr>
    </w:lvl>
    <w:lvl w:ilvl="8" w:tplc="5C86DA9A"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18C3686"/>
    <w:multiLevelType w:val="hybridMultilevel"/>
    <w:tmpl w:val="061489EC"/>
    <w:lvl w:ilvl="0" w:tplc="D8888DAE">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E0C3848"/>
    <w:multiLevelType w:val="multilevel"/>
    <w:tmpl w:val="C0B2DEF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9658A4"/>
    <w:multiLevelType w:val="multilevel"/>
    <w:tmpl w:val="B3A6651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40466F90"/>
    <w:multiLevelType w:val="hybridMultilevel"/>
    <w:tmpl w:val="85128BD6"/>
    <w:lvl w:ilvl="0" w:tplc="D8888DAE">
      <w:start w:val="1"/>
      <w:numFmt w:val="bullet"/>
      <w:lvlText w:val=""/>
      <w:lvlJc w:val="left"/>
      <w:pPr>
        <w:tabs>
          <w:tab w:val="num" w:pos="720"/>
        </w:tabs>
        <w:ind w:left="720" w:hanging="360"/>
      </w:pPr>
      <w:rPr>
        <w:rFonts w:ascii="Wingdings" w:hAnsi="Wingdings" w:hint="default"/>
      </w:rPr>
    </w:lvl>
    <w:lvl w:ilvl="1" w:tplc="F370D888">
      <w:numFmt w:val="bullet"/>
      <w:lvlText w:val="-"/>
      <w:lvlJc w:val="left"/>
      <w:pPr>
        <w:ind w:left="1440" w:hanging="360"/>
      </w:pPr>
      <w:rPr>
        <w:rFonts w:ascii="Calibri" w:eastAsiaTheme="minorHAnsi" w:hAnsi="Calibri" w:cs="Calibri" w:hint="default"/>
      </w:rPr>
    </w:lvl>
    <w:lvl w:ilvl="2" w:tplc="319804B6">
      <w:numFmt w:val="bullet"/>
      <w:lvlText w:val=""/>
      <w:lvlJc w:val="left"/>
      <w:pPr>
        <w:tabs>
          <w:tab w:val="num" w:pos="2160"/>
        </w:tabs>
        <w:ind w:left="2160" w:hanging="360"/>
      </w:pPr>
      <w:rPr>
        <w:rFonts w:ascii="Wingdings" w:hAnsi="Wingdings" w:hint="default"/>
      </w:rPr>
    </w:lvl>
    <w:lvl w:ilvl="3" w:tplc="23C48E9A" w:tentative="1">
      <w:start w:val="1"/>
      <w:numFmt w:val="bullet"/>
      <w:lvlText w:val=""/>
      <w:lvlJc w:val="left"/>
      <w:pPr>
        <w:tabs>
          <w:tab w:val="num" w:pos="2880"/>
        </w:tabs>
        <w:ind w:left="2880" w:hanging="360"/>
      </w:pPr>
      <w:rPr>
        <w:rFonts w:ascii="Wingdings" w:hAnsi="Wingdings" w:hint="default"/>
      </w:rPr>
    </w:lvl>
    <w:lvl w:ilvl="4" w:tplc="36AE43F4" w:tentative="1">
      <w:start w:val="1"/>
      <w:numFmt w:val="bullet"/>
      <w:lvlText w:val=""/>
      <w:lvlJc w:val="left"/>
      <w:pPr>
        <w:tabs>
          <w:tab w:val="num" w:pos="3600"/>
        </w:tabs>
        <w:ind w:left="3600" w:hanging="360"/>
      </w:pPr>
      <w:rPr>
        <w:rFonts w:ascii="Wingdings" w:hAnsi="Wingdings" w:hint="default"/>
      </w:rPr>
    </w:lvl>
    <w:lvl w:ilvl="5" w:tplc="418C20CE" w:tentative="1">
      <w:start w:val="1"/>
      <w:numFmt w:val="bullet"/>
      <w:lvlText w:val=""/>
      <w:lvlJc w:val="left"/>
      <w:pPr>
        <w:tabs>
          <w:tab w:val="num" w:pos="4320"/>
        </w:tabs>
        <w:ind w:left="4320" w:hanging="360"/>
      </w:pPr>
      <w:rPr>
        <w:rFonts w:ascii="Wingdings" w:hAnsi="Wingdings" w:hint="default"/>
      </w:rPr>
    </w:lvl>
    <w:lvl w:ilvl="6" w:tplc="EF70558C" w:tentative="1">
      <w:start w:val="1"/>
      <w:numFmt w:val="bullet"/>
      <w:lvlText w:val=""/>
      <w:lvlJc w:val="left"/>
      <w:pPr>
        <w:tabs>
          <w:tab w:val="num" w:pos="5040"/>
        </w:tabs>
        <w:ind w:left="5040" w:hanging="360"/>
      </w:pPr>
      <w:rPr>
        <w:rFonts w:ascii="Wingdings" w:hAnsi="Wingdings" w:hint="default"/>
      </w:rPr>
    </w:lvl>
    <w:lvl w:ilvl="7" w:tplc="3056BAC0" w:tentative="1">
      <w:start w:val="1"/>
      <w:numFmt w:val="bullet"/>
      <w:lvlText w:val=""/>
      <w:lvlJc w:val="left"/>
      <w:pPr>
        <w:tabs>
          <w:tab w:val="num" w:pos="5760"/>
        </w:tabs>
        <w:ind w:left="5760" w:hanging="360"/>
      </w:pPr>
      <w:rPr>
        <w:rFonts w:ascii="Wingdings" w:hAnsi="Wingdings" w:hint="default"/>
      </w:rPr>
    </w:lvl>
    <w:lvl w:ilvl="8" w:tplc="F40039A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2B72CA8"/>
    <w:multiLevelType w:val="hybridMultilevel"/>
    <w:tmpl w:val="D2CC7784"/>
    <w:lvl w:ilvl="0" w:tplc="D8888DAE">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363115"/>
    <w:multiLevelType w:val="multilevel"/>
    <w:tmpl w:val="761A218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A52721D"/>
    <w:multiLevelType w:val="multilevel"/>
    <w:tmpl w:val="45461F0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F26208C"/>
    <w:multiLevelType w:val="hybridMultilevel"/>
    <w:tmpl w:val="C02003D2"/>
    <w:lvl w:ilvl="0" w:tplc="EE781C2C">
      <w:start w:val="1"/>
      <w:numFmt w:val="bullet"/>
      <w:lvlText w:val=""/>
      <w:lvlJc w:val="left"/>
      <w:pPr>
        <w:tabs>
          <w:tab w:val="num" w:pos="720"/>
        </w:tabs>
        <w:ind w:left="720" w:hanging="360"/>
      </w:pPr>
      <w:rPr>
        <w:rFonts w:ascii="Wingdings 2" w:hAnsi="Wingdings 2" w:hint="default"/>
      </w:rPr>
    </w:lvl>
    <w:lvl w:ilvl="1" w:tplc="4D4483A8" w:tentative="1">
      <w:start w:val="1"/>
      <w:numFmt w:val="bullet"/>
      <w:lvlText w:val=""/>
      <w:lvlJc w:val="left"/>
      <w:pPr>
        <w:tabs>
          <w:tab w:val="num" w:pos="1440"/>
        </w:tabs>
        <w:ind w:left="1440" w:hanging="360"/>
      </w:pPr>
      <w:rPr>
        <w:rFonts w:ascii="Wingdings 2" w:hAnsi="Wingdings 2" w:hint="default"/>
      </w:rPr>
    </w:lvl>
    <w:lvl w:ilvl="2" w:tplc="3DF67F2C" w:tentative="1">
      <w:start w:val="1"/>
      <w:numFmt w:val="bullet"/>
      <w:lvlText w:val=""/>
      <w:lvlJc w:val="left"/>
      <w:pPr>
        <w:tabs>
          <w:tab w:val="num" w:pos="2160"/>
        </w:tabs>
        <w:ind w:left="2160" w:hanging="360"/>
      </w:pPr>
      <w:rPr>
        <w:rFonts w:ascii="Wingdings 2" w:hAnsi="Wingdings 2" w:hint="default"/>
      </w:rPr>
    </w:lvl>
    <w:lvl w:ilvl="3" w:tplc="190E7A7C" w:tentative="1">
      <w:start w:val="1"/>
      <w:numFmt w:val="bullet"/>
      <w:lvlText w:val=""/>
      <w:lvlJc w:val="left"/>
      <w:pPr>
        <w:tabs>
          <w:tab w:val="num" w:pos="2880"/>
        </w:tabs>
        <w:ind w:left="2880" w:hanging="360"/>
      </w:pPr>
      <w:rPr>
        <w:rFonts w:ascii="Wingdings 2" w:hAnsi="Wingdings 2" w:hint="default"/>
      </w:rPr>
    </w:lvl>
    <w:lvl w:ilvl="4" w:tplc="76D8975A" w:tentative="1">
      <w:start w:val="1"/>
      <w:numFmt w:val="bullet"/>
      <w:lvlText w:val=""/>
      <w:lvlJc w:val="left"/>
      <w:pPr>
        <w:tabs>
          <w:tab w:val="num" w:pos="3600"/>
        </w:tabs>
        <w:ind w:left="3600" w:hanging="360"/>
      </w:pPr>
      <w:rPr>
        <w:rFonts w:ascii="Wingdings 2" w:hAnsi="Wingdings 2" w:hint="default"/>
      </w:rPr>
    </w:lvl>
    <w:lvl w:ilvl="5" w:tplc="BE5EAB2E" w:tentative="1">
      <w:start w:val="1"/>
      <w:numFmt w:val="bullet"/>
      <w:lvlText w:val=""/>
      <w:lvlJc w:val="left"/>
      <w:pPr>
        <w:tabs>
          <w:tab w:val="num" w:pos="4320"/>
        </w:tabs>
        <w:ind w:left="4320" w:hanging="360"/>
      </w:pPr>
      <w:rPr>
        <w:rFonts w:ascii="Wingdings 2" w:hAnsi="Wingdings 2" w:hint="default"/>
      </w:rPr>
    </w:lvl>
    <w:lvl w:ilvl="6" w:tplc="7AFA269A" w:tentative="1">
      <w:start w:val="1"/>
      <w:numFmt w:val="bullet"/>
      <w:lvlText w:val=""/>
      <w:lvlJc w:val="left"/>
      <w:pPr>
        <w:tabs>
          <w:tab w:val="num" w:pos="5040"/>
        </w:tabs>
        <w:ind w:left="5040" w:hanging="360"/>
      </w:pPr>
      <w:rPr>
        <w:rFonts w:ascii="Wingdings 2" w:hAnsi="Wingdings 2" w:hint="default"/>
      </w:rPr>
    </w:lvl>
    <w:lvl w:ilvl="7" w:tplc="4D3A3D18" w:tentative="1">
      <w:start w:val="1"/>
      <w:numFmt w:val="bullet"/>
      <w:lvlText w:val=""/>
      <w:lvlJc w:val="left"/>
      <w:pPr>
        <w:tabs>
          <w:tab w:val="num" w:pos="5760"/>
        </w:tabs>
        <w:ind w:left="5760" w:hanging="360"/>
      </w:pPr>
      <w:rPr>
        <w:rFonts w:ascii="Wingdings 2" w:hAnsi="Wingdings 2" w:hint="default"/>
      </w:rPr>
    </w:lvl>
    <w:lvl w:ilvl="8" w:tplc="3E942F82"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54D370D5"/>
    <w:multiLevelType w:val="hybridMultilevel"/>
    <w:tmpl w:val="EEFAB360"/>
    <w:lvl w:ilvl="0" w:tplc="D8888DAE">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08565C"/>
    <w:multiLevelType w:val="hybridMultilevel"/>
    <w:tmpl w:val="ADAC0FDC"/>
    <w:lvl w:ilvl="0" w:tplc="D8888DAE">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A511E5D"/>
    <w:multiLevelType w:val="multilevel"/>
    <w:tmpl w:val="0CF435B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AD61CA6"/>
    <w:multiLevelType w:val="hybridMultilevel"/>
    <w:tmpl w:val="83DAB4D4"/>
    <w:lvl w:ilvl="0" w:tplc="0F603A6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6D3CC9"/>
    <w:multiLevelType w:val="hybridMultilevel"/>
    <w:tmpl w:val="8AC649EE"/>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E86611"/>
    <w:multiLevelType w:val="multilevel"/>
    <w:tmpl w:val="AD72996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1201B19"/>
    <w:multiLevelType w:val="multilevel"/>
    <w:tmpl w:val="71D0979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7229619B"/>
    <w:multiLevelType w:val="hybridMultilevel"/>
    <w:tmpl w:val="75DAD1F2"/>
    <w:lvl w:ilvl="0" w:tplc="BE7416D2">
      <w:start w:val="1"/>
      <w:numFmt w:val="bullet"/>
      <w:lvlText w:val=""/>
      <w:lvlJc w:val="left"/>
      <w:pPr>
        <w:tabs>
          <w:tab w:val="num" w:pos="720"/>
        </w:tabs>
        <w:ind w:left="720" w:hanging="360"/>
      </w:pPr>
      <w:rPr>
        <w:rFonts w:ascii="Wingdings" w:hAnsi="Wingdings" w:hint="default"/>
      </w:rPr>
    </w:lvl>
    <w:lvl w:ilvl="1" w:tplc="EA960538">
      <w:numFmt w:val="bullet"/>
      <w:lvlText w:val=""/>
      <w:lvlJc w:val="left"/>
      <w:pPr>
        <w:tabs>
          <w:tab w:val="num" w:pos="1440"/>
        </w:tabs>
        <w:ind w:left="1440" w:hanging="360"/>
      </w:pPr>
      <w:rPr>
        <w:rFonts w:ascii="Wingdings" w:hAnsi="Wingdings" w:hint="default"/>
      </w:rPr>
    </w:lvl>
    <w:lvl w:ilvl="2" w:tplc="7388A5DA" w:tentative="1">
      <w:start w:val="1"/>
      <w:numFmt w:val="bullet"/>
      <w:lvlText w:val=""/>
      <w:lvlJc w:val="left"/>
      <w:pPr>
        <w:tabs>
          <w:tab w:val="num" w:pos="2160"/>
        </w:tabs>
        <w:ind w:left="2160" w:hanging="360"/>
      </w:pPr>
      <w:rPr>
        <w:rFonts w:ascii="Wingdings" w:hAnsi="Wingdings" w:hint="default"/>
      </w:rPr>
    </w:lvl>
    <w:lvl w:ilvl="3" w:tplc="26E48608" w:tentative="1">
      <w:start w:val="1"/>
      <w:numFmt w:val="bullet"/>
      <w:lvlText w:val=""/>
      <w:lvlJc w:val="left"/>
      <w:pPr>
        <w:tabs>
          <w:tab w:val="num" w:pos="2880"/>
        </w:tabs>
        <w:ind w:left="2880" w:hanging="360"/>
      </w:pPr>
      <w:rPr>
        <w:rFonts w:ascii="Wingdings" w:hAnsi="Wingdings" w:hint="default"/>
      </w:rPr>
    </w:lvl>
    <w:lvl w:ilvl="4" w:tplc="8654C652" w:tentative="1">
      <w:start w:val="1"/>
      <w:numFmt w:val="bullet"/>
      <w:lvlText w:val=""/>
      <w:lvlJc w:val="left"/>
      <w:pPr>
        <w:tabs>
          <w:tab w:val="num" w:pos="3600"/>
        </w:tabs>
        <w:ind w:left="3600" w:hanging="360"/>
      </w:pPr>
      <w:rPr>
        <w:rFonts w:ascii="Wingdings" w:hAnsi="Wingdings" w:hint="default"/>
      </w:rPr>
    </w:lvl>
    <w:lvl w:ilvl="5" w:tplc="AD60C1C2" w:tentative="1">
      <w:start w:val="1"/>
      <w:numFmt w:val="bullet"/>
      <w:lvlText w:val=""/>
      <w:lvlJc w:val="left"/>
      <w:pPr>
        <w:tabs>
          <w:tab w:val="num" w:pos="4320"/>
        </w:tabs>
        <w:ind w:left="4320" w:hanging="360"/>
      </w:pPr>
      <w:rPr>
        <w:rFonts w:ascii="Wingdings" w:hAnsi="Wingdings" w:hint="default"/>
      </w:rPr>
    </w:lvl>
    <w:lvl w:ilvl="6" w:tplc="EC38B406" w:tentative="1">
      <w:start w:val="1"/>
      <w:numFmt w:val="bullet"/>
      <w:lvlText w:val=""/>
      <w:lvlJc w:val="left"/>
      <w:pPr>
        <w:tabs>
          <w:tab w:val="num" w:pos="5040"/>
        </w:tabs>
        <w:ind w:left="5040" w:hanging="360"/>
      </w:pPr>
      <w:rPr>
        <w:rFonts w:ascii="Wingdings" w:hAnsi="Wingdings" w:hint="default"/>
      </w:rPr>
    </w:lvl>
    <w:lvl w:ilvl="7" w:tplc="BFE8CD60" w:tentative="1">
      <w:start w:val="1"/>
      <w:numFmt w:val="bullet"/>
      <w:lvlText w:val=""/>
      <w:lvlJc w:val="left"/>
      <w:pPr>
        <w:tabs>
          <w:tab w:val="num" w:pos="5760"/>
        </w:tabs>
        <w:ind w:left="5760" w:hanging="360"/>
      </w:pPr>
      <w:rPr>
        <w:rFonts w:ascii="Wingdings" w:hAnsi="Wingdings" w:hint="default"/>
      </w:rPr>
    </w:lvl>
    <w:lvl w:ilvl="8" w:tplc="7898BE7A"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AC35F82"/>
    <w:multiLevelType w:val="multilevel"/>
    <w:tmpl w:val="915A9D2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abstractNumId w:val="17"/>
  </w:num>
  <w:num w:numId="2">
    <w:abstractNumId w:val="9"/>
  </w:num>
  <w:num w:numId="3">
    <w:abstractNumId w:val="1"/>
  </w:num>
  <w:num w:numId="4">
    <w:abstractNumId w:val="18"/>
  </w:num>
  <w:num w:numId="5">
    <w:abstractNumId w:val="7"/>
  </w:num>
  <w:num w:numId="6">
    <w:abstractNumId w:val="3"/>
  </w:num>
  <w:num w:numId="7">
    <w:abstractNumId w:val="12"/>
  </w:num>
  <w:num w:numId="8">
    <w:abstractNumId w:val="16"/>
  </w:num>
  <w:num w:numId="9">
    <w:abstractNumId w:val="11"/>
  </w:num>
  <w:num w:numId="10">
    <w:abstractNumId w:val="19"/>
  </w:num>
  <w:num w:numId="11">
    <w:abstractNumId w:val="4"/>
  </w:num>
  <w:num w:numId="12">
    <w:abstractNumId w:val="20"/>
  </w:num>
  <w:num w:numId="13">
    <w:abstractNumId w:val="0"/>
  </w:num>
  <w:num w:numId="14">
    <w:abstractNumId w:val="2"/>
  </w:num>
  <w:num w:numId="15">
    <w:abstractNumId w:val="22"/>
  </w:num>
  <w:num w:numId="16">
    <w:abstractNumId w:val="8"/>
  </w:num>
  <w:num w:numId="17">
    <w:abstractNumId w:val="6"/>
  </w:num>
  <w:num w:numId="18">
    <w:abstractNumId w:val="10"/>
  </w:num>
  <w:num w:numId="19">
    <w:abstractNumId w:val="14"/>
  </w:num>
  <w:num w:numId="20">
    <w:abstractNumId w:val="5"/>
  </w:num>
  <w:num w:numId="21">
    <w:abstractNumId w:val="13"/>
  </w:num>
  <w:num w:numId="22">
    <w:abstractNumId w:val="21"/>
  </w:num>
  <w:num w:numId="23">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ubbu Kandhaswamy (AZURE SQL)">
    <w15:presenceInfo w15:providerId="AD" w15:userId="S::subbuk@microsoft.com::81d70c72-59bd-4da2-8fb9-7b72395a28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BD5"/>
    <w:rsid w:val="000B4030"/>
    <w:rsid w:val="000C4075"/>
    <w:rsid w:val="000C5D83"/>
    <w:rsid w:val="00173267"/>
    <w:rsid w:val="001A65FF"/>
    <w:rsid w:val="001C3031"/>
    <w:rsid w:val="001D6763"/>
    <w:rsid w:val="001E4EEF"/>
    <w:rsid w:val="00233EEB"/>
    <w:rsid w:val="00266E59"/>
    <w:rsid w:val="0026736C"/>
    <w:rsid w:val="002A3F6A"/>
    <w:rsid w:val="002D1B53"/>
    <w:rsid w:val="003A29DD"/>
    <w:rsid w:val="003C02E2"/>
    <w:rsid w:val="00403EC6"/>
    <w:rsid w:val="00413E46"/>
    <w:rsid w:val="00421575"/>
    <w:rsid w:val="00453B0F"/>
    <w:rsid w:val="004664B8"/>
    <w:rsid w:val="00482E15"/>
    <w:rsid w:val="004D562B"/>
    <w:rsid w:val="004F4B55"/>
    <w:rsid w:val="005712F7"/>
    <w:rsid w:val="00574F6E"/>
    <w:rsid w:val="00583A9C"/>
    <w:rsid w:val="00590C4E"/>
    <w:rsid w:val="005C293C"/>
    <w:rsid w:val="005F7E98"/>
    <w:rsid w:val="00600CD3"/>
    <w:rsid w:val="00667BFF"/>
    <w:rsid w:val="00677816"/>
    <w:rsid w:val="0068185D"/>
    <w:rsid w:val="006F05C4"/>
    <w:rsid w:val="007054E6"/>
    <w:rsid w:val="00710131"/>
    <w:rsid w:val="00713248"/>
    <w:rsid w:val="00743A68"/>
    <w:rsid w:val="0078050E"/>
    <w:rsid w:val="007871AA"/>
    <w:rsid w:val="007B4358"/>
    <w:rsid w:val="007C689F"/>
    <w:rsid w:val="007D50C4"/>
    <w:rsid w:val="00800098"/>
    <w:rsid w:val="00814FE6"/>
    <w:rsid w:val="00864121"/>
    <w:rsid w:val="008E04CC"/>
    <w:rsid w:val="0099104B"/>
    <w:rsid w:val="009A6082"/>
    <w:rsid w:val="009B12B2"/>
    <w:rsid w:val="00A01CD9"/>
    <w:rsid w:val="00A340C6"/>
    <w:rsid w:val="00A46860"/>
    <w:rsid w:val="00A67181"/>
    <w:rsid w:val="00B41151"/>
    <w:rsid w:val="00B55802"/>
    <w:rsid w:val="00B74BF2"/>
    <w:rsid w:val="00B82616"/>
    <w:rsid w:val="00BA0B2C"/>
    <w:rsid w:val="00BD3407"/>
    <w:rsid w:val="00BD5C88"/>
    <w:rsid w:val="00BE0389"/>
    <w:rsid w:val="00C41116"/>
    <w:rsid w:val="00C7550A"/>
    <w:rsid w:val="00CC18BD"/>
    <w:rsid w:val="00CF6F0F"/>
    <w:rsid w:val="00D6102A"/>
    <w:rsid w:val="00ED456F"/>
    <w:rsid w:val="00EF53E4"/>
    <w:rsid w:val="00F44AF3"/>
    <w:rsid w:val="00F72E7D"/>
    <w:rsid w:val="00F74A63"/>
    <w:rsid w:val="00F84BD5"/>
    <w:rsid w:val="00FB4ACD"/>
    <w:rsid w:val="00FC1D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D942B6"/>
  <w15:chartTrackingRefBased/>
  <w15:docId w15:val="{01FC498E-6F00-459B-90C4-34674DECD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4B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54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676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4BD5"/>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84B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BD5"/>
  </w:style>
  <w:style w:type="paragraph" w:styleId="Footer">
    <w:name w:val="footer"/>
    <w:basedOn w:val="Normal"/>
    <w:link w:val="FooterChar"/>
    <w:uiPriority w:val="99"/>
    <w:unhideWhenUsed/>
    <w:rsid w:val="00F84B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BD5"/>
  </w:style>
  <w:style w:type="paragraph" w:styleId="ListParagraph">
    <w:name w:val="List Paragraph"/>
    <w:basedOn w:val="Normal"/>
    <w:uiPriority w:val="34"/>
    <w:qFormat/>
    <w:rsid w:val="0078050E"/>
    <w:pPr>
      <w:ind w:left="720"/>
      <w:contextualSpacing/>
    </w:pPr>
  </w:style>
  <w:style w:type="paragraph" w:styleId="NoSpacing">
    <w:name w:val="No Spacing"/>
    <w:link w:val="NoSpacingChar"/>
    <w:uiPriority w:val="1"/>
    <w:qFormat/>
    <w:rsid w:val="00EF53E4"/>
    <w:pPr>
      <w:spacing w:after="0" w:line="240" w:lineRule="auto"/>
    </w:pPr>
    <w:rPr>
      <w:rFonts w:eastAsiaTheme="minorEastAsia"/>
    </w:rPr>
  </w:style>
  <w:style w:type="character" w:customStyle="1" w:styleId="NoSpacingChar">
    <w:name w:val="No Spacing Char"/>
    <w:basedOn w:val="DefaultParagraphFont"/>
    <w:link w:val="NoSpacing"/>
    <w:uiPriority w:val="1"/>
    <w:rsid w:val="00EF53E4"/>
    <w:rPr>
      <w:rFonts w:eastAsiaTheme="minorEastAsia"/>
    </w:rPr>
  </w:style>
  <w:style w:type="character" w:styleId="Hyperlink">
    <w:name w:val="Hyperlink"/>
    <w:basedOn w:val="DefaultParagraphFont"/>
    <w:uiPriority w:val="99"/>
    <w:unhideWhenUsed/>
    <w:rsid w:val="004D562B"/>
    <w:rPr>
      <w:color w:val="0563C1" w:themeColor="hyperlink"/>
      <w:u w:val="single"/>
    </w:rPr>
  </w:style>
  <w:style w:type="character" w:styleId="UnresolvedMention">
    <w:name w:val="Unresolved Mention"/>
    <w:basedOn w:val="DefaultParagraphFont"/>
    <w:uiPriority w:val="99"/>
    <w:semiHidden/>
    <w:unhideWhenUsed/>
    <w:rsid w:val="004D562B"/>
    <w:rPr>
      <w:color w:val="605E5C"/>
      <w:shd w:val="clear" w:color="auto" w:fill="E1DFDD"/>
    </w:rPr>
  </w:style>
  <w:style w:type="character" w:styleId="FollowedHyperlink">
    <w:name w:val="FollowedHyperlink"/>
    <w:basedOn w:val="DefaultParagraphFont"/>
    <w:uiPriority w:val="99"/>
    <w:semiHidden/>
    <w:unhideWhenUsed/>
    <w:rsid w:val="007054E6"/>
    <w:rPr>
      <w:color w:val="954F72" w:themeColor="followedHyperlink"/>
      <w:u w:val="single"/>
    </w:rPr>
  </w:style>
  <w:style w:type="character" w:customStyle="1" w:styleId="Heading2Char">
    <w:name w:val="Heading 2 Char"/>
    <w:basedOn w:val="DefaultParagraphFont"/>
    <w:link w:val="Heading2"/>
    <w:uiPriority w:val="9"/>
    <w:rsid w:val="007054E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6763"/>
    <w:rPr>
      <w:rFonts w:asciiTheme="majorHAnsi" w:eastAsiaTheme="majorEastAsia" w:hAnsiTheme="majorHAnsi" w:cstheme="majorBidi"/>
      <w:color w:val="1F3763" w:themeColor="accent1" w:themeShade="7F"/>
      <w:sz w:val="24"/>
      <w:szCs w:val="24"/>
    </w:rPr>
  </w:style>
  <w:style w:type="paragraph" w:customStyle="1" w:styleId="paragraph">
    <w:name w:val="paragraph"/>
    <w:basedOn w:val="Normal"/>
    <w:rsid w:val="001D67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D6763"/>
  </w:style>
  <w:style w:type="character" w:customStyle="1" w:styleId="eop">
    <w:name w:val="eop"/>
    <w:basedOn w:val="DefaultParagraphFont"/>
    <w:rsid w:val="001D6763"/>
  </w:style>
  <w:style w:type="table" w:styleId="TableGrid">
    <w:name w:val="Table Grid"/>
    <w:basedOn w:val="TableNormal"/>
    <w:uiPriority w:val="39"/>
    <w:rsid w:val="00403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062639">
      <w:bodyDiv w:val="1"/>
      <w:marLeft w:val="0"/>
      <w:marRight w:val="0"/>
      <w:marTop w:val="0"/>
      <w:marBottom w:val="0"/>
      <w:divBdr>
        <w:top w:val="none" w:sz="0" w:space="0" w:color="auto"/>
        <w:left w:val="none" w:sz="0" w:space="0" w:color="auto"/>
        <w:bottom w:val="none" w:sz="0" w:space="0" w:color="auto"/>
        <w:right w:val="none" w:sz="0" w:space="0" w:color="auto"/>
      </w:divBdr>
      <w:divsChild>
        <w:div w:id="929578601">
          <w:marLeft w:val="0"/>
          <w:marRight w:val="0"/>
          <w:marTop w:val="0"/>
          <w:marBottom w:val="0"/>
          <w:divBdr>
            <w:top w:val="none" w:sz="0" w:space="0" w:color="auto"/>
            <w:left w:val="none" w:sz="0" w:space="0" w:color="auto"/>
            <w:bottom w:val="none" w:sz="0" w:space="0" w:color="auto"/>
            <w:right w:val="none" w:sz="0" w:space="0" w:color="auto"/>
          </w:divBdr>
        </w:div>
        <w:div w:id="1890535104">
          <w:marLeft w:val="0"/>
          <w:marRight w:val="0"/>
          <w:marTop w:val="0"/>
          <w:marBottom w:val="0"/>
          <w:divBdr>
            <w:top w:val="none" w:sz="0" w:space="0" w:color="auto"/>
            <w:left w:val="none" w:sz="0" w:space="0" w:color="auto"/>
            <w:bottom w:val="none" w:sz="0" w:space="0" w:color="auto"/>
            <w:right w:val="none" w:sz="0" w:space="0" w:color="auto"/>
          </w:divBdr>
        </w:div>
        <w:div w:id="1697999941">
          <w:marLeft w:val="0"/>
          <w:marRight w:val="0"/>
          <w:marTop w:val="0"/>
          <w:marBottom w:val="0"/>
          <w:divBdr>
            <w:top w:val="none" w:sz="0" w:space="0" w:color="auto"/>
            <w:left w:val="none" w:sz="0" w:space="0" w:color="auto"/>
            <w:bottom w:val="none" w:sz="0" w:space="0" w:color="auto"/>
            <w:right w:val="none" w:sz="0" w:space="0" w:color="auto"/>
          </w:divBdr>
        </w:div>
        <w:div w:id="801852042">
          <w:marLeft w:val="0"/>
          <w:marRight w:val="0"/>
          <w:marTop w:val="0"/>
          <w:marBottom w:val="0"/>
          <w:divBdr>
            <w:top w:val="none" w:sz="0" w:space="0" w:color="auto"/>
            <w:left w:val="none" w:sz="0" w:space="0" w:color="auto"/>
            <w:bottom w:val="none" w:sz="0" w:space="0" w:color="auto"/>
            <w:right w:val="none" w:sz="0" w:space="0" w:color="auto"/>
          </w:divBdr>
        </w:div>
        <w:div w:id="1025788204">
          <w:marLeft w:val="0"/>
          <w:marRight w:val="0"/>
          <w:marTop w:val="0"/>
          <w:marBottom w:val="0"/>
          <w:divBdr>
            <w:top w:val="none" w:sz="0" w:space="0" w:color="auto"/>
            <w:left w:val="none" w:sz="0" w:space="0" w:color="auto"/>
            <w:bottom w:val="none" w:sz="0" w:space="0" w:color="auto"/>
            <w:right w:val="none" w:sz="0" w:space="0" w:color="auto"/>
          </w:divBdr>
        </w:div>
        <w:div w:id="1504935304">
          <w:marLeft w:val="0"/>
          <w:marRight w:val="0"/>
          <w:marTop w:val="0"/>
          <w:marBottom w:val="0"/>
          <w:divBdr>
            <w:top w:val="none" w:sz="0" w:space="0" w:color="auto"/>
            <w:left w:val="none" w:sz="0" w:space="0" w:color="auto"/>
            <w:bottom w:val="none" w:sz="0" w:space="0" w:color="auto"/>
            <w:right w:val="none" w:sz="0" w:space="0" w:color="auto"/>
          </w:divBdr>
        </w:div>
        <w:div w:id="1608344276">
          <w:marLeft w:val="0"/>
          <w:marRight w:val="0"/>
          <w:marTop w:val="0"/>
          <w:marBottom w:val="0"/>
          <w:divBdr>
            <w:top w:val="none" w:sz="0" w:space="0" w:color="auto"/>
            <w:left w:val="none" w:sz="0" w:space="0" w:color="auto"/>
            <w:bottom w:val="none" w:sz="0" w:space="0" w:color="auto"/>
            <w:right w:val="none" w:sz="0" w:space="0" w:color="auto"/>
          </w:divBdr>
        </w:div>
        <w:div w:id="2112773035">
          <w:marLeft w:val="0"/>
          <w:marRight w:val="0"/>
          <w:marTop w:val="0"/>
          <w:marBottom w:val="0"/>
          <w:divBdr>
            <w:top w:val="none" w:sz="0" w:space="0" w:color="auto"/>
            <w:left w:val="none" w:sz="0" w:space="0" w:color="auto"/>
            <w:bottom w:val="none" w:sz="0" w:space="0" w:color="auto"/>
            <w:right w:val="none" w:sz="0" w:space="0" w:color="auto"/>
          </w:divBdr>
        </w:div>
        <w:div w:id="1490513790">
          <w:marLeft w:val="0"/>
          <w:marRight w:val="0"/>
          <w:marTop w:val="0"/>
          <w:marBottom w:val="0"/>
          <w:divBdr>
            <w:top w:val="none" w:sz="0" w:space="0" w:color="auto"/>
            <w:left w:val="none" w:sz="0" w:space="0" w:color="auto"/>
            <w:bottom w:val="none" w:sz="0" w:space="0" w:color="auto"/>
            <w:right w:val="none" w:sz="0" w:space="0" w:color="auto"/>
          </w:divBdr>
        </w:div>
        <w:div w:id="1896237347">
          <w:marLeft w:val="0"/>
          <w:marRight w:val="0"/>
          <w:marTop w:val="0"/>
          <w:marBottom w:val="0"/>
          <w:divBdr>
            <w:top w:val="none" w:sz="0" w:space="0" w:color="auto"/>
            <w:left w:val="none" w:sz="0" w:space="0" w:color="auto"/>
            <w:bottom w:val="none" w:sz="0" w:space="0" w:color="auto"/>
            <w:right w:val="none" w:sz="0" w:space="0" w:color="auto"/>
          </w:divBdr>
        </w:div>
        <w:div w:id="1572034960">
          <w:marLeft w:val="0"/>
          <w:marRight w:val="0"/>
          <w:marTop w:val="0"/>
          <w:marBottom w:val="0"/>
          <w:divBdr>
            <w:top w:val="none" w:sz="0" w:space="0" w:color="auto"/>
            <w:left w:val="none" w:sz="0" w:space="0" w:color="auto"/>
            <w:bottom w:val="none" w:sz="0" w:space="0" w:color="auto"/>
            <w:right w:val="none" w:sz="0" w:space="0" w:color="auto"/>
          </w:divBdr>
        </w:div>
        <w:div w:id="252518499">
          <w:marLeft w:val="0"/>
          <w:marRight w:val="0"/>
          <w:marTop w:val="0"/>
          <w:marBottom w:val="0"/>
          <w:divBdr>
            <w:top w:val="none" w:sz="0" w:space="0" w:color="auto"/>
            <w:left w:val="none" w:sz="0" w:space="0" w:color="auto"/>
            <w:bottom w:val="none" w:sz="0" w:space="0" w:color="auto"/>
            <w:right w:val="none" w:sz="0" w:space="0" w:color="auto"/>
          </w:divBdr>
        </w:div>
        <w:div w:id="1654412173">
          <w:marLeft w:val="0"/>
          <w:marRight w:val="0"/>
          <w:marTop w:val="0"/>
          <w:marBottom w:val="0"/>
          <w:divBdr>
            <w:top w:val="none" w:sz="0" w:space="0" w:color="auto"/>
            <w:left w:val="none" w:sz="0" w:space="0" w:color="auto"/>
            <w:bottom w:val="none" w:sz="0" w:space="0" w:color="auto"/>
            <w:right w:val="none" w:sz="0" w:space="0" w:color="auto"/>
          </w:divBdr>
        </w:div>
        <w:div w:id="37826962">
          <w:marLeft w:val="0"/>
          <w:marRight w:val="0"/>
          <w:marTop w:val="0"/>
          <w:marBottom w:val="0"/>
          <w:divBdr>
            <w:top w:val="none" w:sz="0" w:space="0" w:color="auto"/>
            <w:left w:val="none" w:sz="0" w:space="0" w:color="auto"/>
            <w:bottom w:val="none" w:sz="0" w:space="0" w:color="auto"/>
            <w:right w:val="none" w:sz="0" w:space="0" w:color="auto"/>
          </w:divBdr>
        </w:div>
        <w:div w:id="1325431751">
          <w:marLeft w:val="0"/>
          <w:marRight w:val="0"/>
          <w:marTop w:val="0"/>
          <w:marBottom w:val="0"/>
          <w:divBdr>
            <w:top w:val="none" w:sz="0" w:space="0" w:color="auto"/>
            <w:left w:val="none" w:sz="0" w:space="0" w:color="auto"/>
            <w:bottom w:val="none" w:sz="0" w:space="0" w:color="auto"/>
            <w:right w:val="none" w:sz="0" w:space="0" w:color="auto"/>
          </w:divBdr>
        </w:div>
      </w:divsChild>
    </w:div>
    <w:div w:id="665087665">
      <w:bodyDiv w:val="1"/>
      <w:marLeft w:val="0"/>
      <w:marRight w:val="0"/>
      <w:marTop w:val="0"/>
      <w:marBottom w:val="0"/>
      <w:divBdr>
        <w:top w:val="none" w:sz="0" w:space="0" w:color="auto"/>
        <w:left w:val="none" w:sz="0" w:space="0" w:color="auto"/>
        <w:bottom w:val="none" w:sz="0" w:space="0" w:color="auto"/>
        <w:right w:val="none" w:sz="0" w:space="0" w:color="auto"/>
      </w:divBdr>
      <w:divsChild>
        <w:div w:id="1491368452">
          <w:marLeft w:val="475"/>
          <w:marRight w:val="0"/>
          <w:marTop w:val="240"/>
          <w:marBottom w:val="0"/>
          <w:divBdr>
            <w:top w:val="none" w:sz="0" w:space="0" w:color="auto"/>
            <w:left w:val="none" w:sz="0" w:space="0" w:color="auto"/>
            <w:bottom w:val="none" w:sz="0" w:space="0" w:color="auto"/>
            <w:right w:val="none" w:sz="0" w:space="0" w:color="auto"/>
          </w:divBdr>
        </w:div>
      </w:divsChild>
    </w:div>
    <w:div w:id="947351544">
      <w:bodyDiv w:val="1"/>
      <w:marLeft w:val="0"/>
      <w:marRight w:val="0"/>
      <w:marTop w:val="0"/>
      <w:marBottom w:val="0"/>
      <w:divBdr>
        <w:top w:val="none" w:sz="0" w:space="0" w:color="auto"/>
        <w:left w:val="none" w:sz="0" w:space="0" w:color="auto"/>
        <w:bottom w:val="none" w:sz="0" w:space="0" w:color="auto"/>
        <w:right w:val="none" w:sz="0" w:space="0" w:color="auto"/>
      </w:divBdr>
      <w:divsChild>
        <w:div w:id="571702585">
          <w:marLeft w:val="446"/>
          <w:marRight w:val="0"/>
          <w:marTop w:val="72"/>
          <w:marBottom w:val="120"/>
          <w:divBdr>
            <w:top w:val="none" w:sz="0" w:space="0" w:color="auto"/>
            <w:left w:val="none" w:sz="0" w:space="0" w:color="auto"/>
            <w:bottom w:val="none" w:sz="0" w:space="0" w:color="auto"/>
            <w:right w:val="none" w:sz="0" w:space="0" w:color="auto"/>
          </w:divBdr>
        </w:div>
        <w:div w:id="1917083134">
          <w:marLeft w:val="446"/>
          <w:marRight w:val="0"/>
          <w:marTop w:val="72"/>
          <w:marBottom w:val="120"/>
          <w:divBdr>
            <w:top w:val="none" w:sz="0" w:space="0" w:color="auto"/>
            <w:left w:val="none" w:sz="0" w:space="0" w:color="auto"/>
            <w:bottom w:val="none" w:sz="0" w:space="0" w:color="auto"/>
            <w:right w:val="none" w:sz="0" w:space="0" w:color="auto"/>
          </w:divBdr>
        </w:div>
        <w:div w:id="1726106661">
          <w:marLeft w:val="446"/>
          <w:marRight w:val="0"/>
          <w:marTop w:val="72"/>
          <w:marBottom w:val="120"/>
          <w:divBdr>
            <w:top w:val="none" w:sz="0" w:space="0" w:color="auto"/>
            <w:left w:val="none" w:sz="0" w:space="0" w:color="auto"/>
            <w:bottom w:val="none" w:sz="0" w:space="0" w:color="auto"/>
            <w:right w:val="none" w:sz="0" w:space="0" w:color="auto"/>
          </w:divBdr>
        </w:div>
      </w:divsChild>
    </w:div>
    <w:div w:id="1030956413">
      <w:bodyDiv w:val="1"/>
      <w:marLeft w:val="0"/>
      <w:marRight w:val="0"/>
      <w:marTop w:val="0"/>
      <w:marBottom w:val="0"/>
      <w:divBdr>
        <w:top w:val="none" w:sz="0" w:space="0" w:color="auto"/>
        <w:left w:val="none" w:sz="0" w:space="0" w:color="auto"/>
        <w:bottom w:val="none" w:sz="0" w:space="0" w:color="auto"/>
        <w:right w:val="none" w:sz="0" w:space="0" w:color="auto"/>
      </w:divBdr>
      <w:divsChild>
        <w:div w:id="2140344513">
          <w:marLeft w:val="360"/>
          <w:marRight w:val="0"/>
          <w:marTop w:val="200"/>
          <w:marBottom w:val="0"/>
          <w:divBdr>
            <w:top w:val="none" w:sz="0" w:space="0" w:color="auto"/>
            <w:left w:val="none" w:sz="0" w:space="0" w:color="auto"/>
            <w:bottom w:val="none" w:sz="0" w:space="0" w:color="auto"/>
            <w:right w:val="none" w:sz="0" w:space="0" w:color="auto"/>
          </w:divBdr>
        </w:div>
        <w:div w:id="109322977">
          <w:marLeft w:val="360"/>
          <w:marRight w:val="0"/>
          <w:marTop w:val="200"/>
          <w:marBottom w:val="0"/>
          <w:divBdr>
            <w:top w:val="none" w:sz="0" w:space="0" w:color="auto"/>
            <w:left w:val="none" w:sz="0" w:space="0" w:color="auto"/>
            <w:bottom w:val="none" w:sz="0" w:space="0" w:color="auto"/>
            <w:right w:val="none" w:sz="0" w:space="0" w:color="auto"/>
          </w:divBdr>
        </w:div>
        <w:div w:id="1902476390">
          <w:marLeft w:val="720"/>
          <w:marRight w:val="0"/>
          <w:marTop w:val="100"/>
          <w:marBottom w:val="0"/>
          <w:divBdr>
            <w:top w:val="none" w:sz="0" w:space="0" w:color="auto"/>
            <w:left w:val="none" w:sz="0" w:space="0" w:color="auto"/>
            <w:bottom w:val="none" w:sz="0" w:space="0" w:color="auto"/>
            <w:right w:val="none" w:sz="0" w:space="0" w:color="auto"/>
          </w:divBdr>
        </w:div>
        <w:div w:id="801771443">
          <w:marLeft w:val="720"/>
          <w:marRight w:val="0"/>
          <w:marTop w:val="100"/>
          <w:marBottom w:val="0"/>
          <w:divBdr>
            <w:top w:val="none" w:sz="0" w:space="0" w:color="auto"/>
            <w:left w:val="none" w:sz="0" w:space="0" w:color="auto"/>
            <w:bottom w:val="none" w:sz="0" w:space="0" w:color="auto"/>
            <w:right w:val="none" w:sz="0" w:space="0" w:color="auto"/>
          </w:divBdr>
        </w:div>
        <w:div w:id="577784192">
          <w:marLeft w:val="720"/>
          <w:marRight w:val="0"/>
          <w:marTop w:val="100"/>
          <w:marBottom w:val="0"/>
          <w:divBdr>
            <w:top w:val="none" w:sz="0" w:space="0" w:color="auto"/>
            <w:left w:val="none" w:sz="0" w:space="0" w:color="auto"/>
            <w:bottom w:val="none" w:sz="0" w:space="0" w:color="auto"/>
            <w:right w:val="none" w:sz="0" w:space="0" w:color="auto"/>
          </w:divBdr>
        </w:div>
        <w:div w:id="473567927">
          <w:marLeft w:val="720"/>
          <w:marRight w:val="0"/>
          <w:marTop w:val="100"/>
          <w:marBottom w:val="0"/>
          <w:divBdr>
            <w:top w:val="none" w:sz="0" w:space="0" w:color="auto"/>
            <w:left w:val="none" w:sz="0" w:space="0" w:color="auto"/>
            <w:bottom w:val="none" w:sz="0" w:space="0" w:color="auto"/>
            <w:right w:val="none" w:sz="0" w:space="0" w:color="auto"/>
          </w:divBdr>
        </w:div>
        <w:div w:id="41561926">
          <w:marLeft w:val="720"/>
          <w:marRight w:val="0"/>
          <w:marTop w:val="100"/>
          <w:marBottom w:val="0"/>
          <w:divBdr>
            <w:top w:val="none" w:sz="0" w:space="0" w:color="auto"/>
            <w:left w:val="none" w:sz="0" w:space="0" w:color="auto"/>
            <w:bottom w:val="none" w:sz="0" w:space="0" w:color="auto"/>
            <w:right w:val="none" w:sz="0" w:space="0" w:color="auto"/>
          </w:divBdr>
        </w:div>
        <w:div w:id="1633558645">
          <w:marLeft w:val="720"/>
          <w:marRight w:val="0"/>
          <w:marTop w:val="100"/>
          <w:marBottom w:val="0"/>
          <w:divBdr>
            <w:top w:val="none" w:sz="0" w:space="0" w:color="auto"/>
            <w:left w:val="none" w:sz="0" w:space="0" w:color="auto"/>
            <w:bottom w:val="none" w:sz="0" w:space="0" w:color="auto"/>
            <w:right w:val="none" w:sz="0" w:space="0" w:color="auto"/>
          </w:divBdr>
        </w:div>
      </w:divsChild>
    </w:div>
    <w:div w:id="1308777149">
      <w:bodyDiv w:val="1"/>
      <w:marLeft w:val="0"/>
      <w:marRight w:val="0"/>
      <w:marTop w:val="0"/>
      <w:marBottom w:val="0"/>
      <w:divBdr>
        <w:top w:val="none" w:sz="0" w:space="0" w:color="auto"/>
        <w:left w:val="none" w:sz="0" w:space="0" w:color="auto"/>
        <w:bottom w:val="none" w:sz="0" w:space="0" w:color="auto"/>
        <w:right w:val="none" w:sz="0" w:space="0" w:color="auto"/>
      </w:divBdr>
      <w:divsChild>
        <w:div w:id="2060736963">
          <w:marLeft w:val="360"/>
          <w:marRight w:val="0"/>
          <w:marTop w:val="200"/>
          <w:marBottom w:val="0"/>
          <w:divBdr>
            <w:top w:val="none" w:sz="0" w:space="0" w:color="auto"/>
            <w:left w:val="none" w:sz="0" w:space="0" w:color="auto"/>
            <w:bottom w:val="none" w:sz="0" w:space="0" w:color="auto"/>
            <w:right w:val="none" w:sz="0" w:space="0" w:color="auto"/>
          </w:divBdr>
        </w:div>
        <w:div w:id="1978799074">
          <w:marLeft w:val="360"/>
          <w:marRight w:val="0"/>
          <w:marTop w:val="200"/>
          <w:marBottom w:val="0"/>
          <w:divBdr>
            <w:top w:val="none" w:sz="0" w:space="0" w:color="auto"/>
            <w:left w:val="none" w:sz="0" w:space="0" w:color="auto"/>
            <w:bottom w:val="none" w:sz="0" w:space="0" w:color="auto"/>
            <w:right w:val="none" w:sz="0" w:space="0" w:color="auto"/>
          </w:divBdr>
        </w:div>
        <w:div w:id="1941914626">
          <w:marLeft w:val="360"/>
          <w:marRight w:val="0"/>
          <w:marTop w:val="200"/>
          <w:marBottom w:val="0"/>
          <w:divBdr>
            <w:top w:val="none" w:sz="0" w:space="0" w:color="auto"/>
            <w:left w:val="none" w:sz="0" w:space="0" w:color="auto"/>
            <w:bottom w:val="none" w:sz="0" w:space="0" w:color="auto"/>
            <w:right w:val="none" w:sz="0" w:space="0" w:color="auto"/>
          </w:divBdr>
        </w:div>
        <w:div w:id="975645538">
          <w:marLeft w:val="360"/>
          <w:marRight w:val="0"/>
          <w:marTop w:val="200"/>
          <w:marBottom w:val="0"/>
          <w:divBdr>
            <w:top w:val="none" w:sz="0" w:space="0" w:color="auto"/>
            <w:left w:val="none" w:sz="0" w:space="0" w:color="auto"/>
            <w:bottom w:val="none" w:sz="0" w:space="0" w:color="auto"/>
            <w:right w:val="none" w:sz="0" w:space="0" w:color="auto"/>
          </w:divBdr>
        </w:div>
        <w:div w:id="1193034641">
          <w:marLeft w:val="360"/>
          <w:marRight w:val="0"/>
          <w:marTop w:val="200"/>
          <w:marBottom w:val="0"/>
          <w:divBdr>
            <w:top w:val="none" w:sz="0" w:space="0" w:color="auto"/>
            <w:left w:val="none" w:sz="0" w:space="0" w:color="auto"/>
            <w:bottom w:val="none" w:sz="0" w:space="0" w:color="auto"/>
            <w:right w:val="none" w:sz="0" w:space="0" w:color="auto"/>
          </w:divBdr>
        </w:div>
        <w:div w:id="954412143">
          <w:marLeft w:val="360"/>
          <w:marRight w:val="0"/>
          <w:marTop w:val="200"/>
          <w:marBottom w:val="0"/>
          <w:divBdr>
            <w:top w:val="none" w:sz="0" w:space="0" w:color="auto"/>
            <w:left w:val="none" w:sz="0" w:space="0" w:color="auto"/>
            <w:bottom w:val="none" w:sz="0" w:space="0" w:color="auto"/>
            <w:right w:val="none" w:sz="0" w:space="0" w:color="auto"/>
          </w:divBdr>
        </w:div>
        <w:div w:id="735711996">
          <w:marLeft w:val="360"/>
          <w:marRight w:val="0"/>
          <w:marTop w:val="200"/>
          <w:marBottom w:val="0"/>
          <w:divBdr>
            <w:top w:val="none" w:sz="0" w:space="0" w:color="auto"/>
            <w:left w:val="none" w:sz="0" w:space="0" w:color="auto"/>
            <w:bottom w:val="none" w:sz="0" w:space="0" w:color="auto"/>
            <w:right w:val="none" w:sz="0" w:space="0" w:color="auto"/>
          </w:divBdr>
        </w:div>
      </w:divsChild>
    </w:div>
    <w:div w:id="1349714714">
      <w:bodyDiv w:val="1"/>
      <w:marLeft w:val="0"/>
      <w:marRight w:val="0"/>
      <w:marTop w:val="0"/>
      <w:marBottom w:val="0"/>
      <w:divBdr>
        <w:top w:val="none" w:sz="0" w:space="0" w:color="auto"/>
        <w:left w:val="none" w:sz="0" w:space="0" w:color="auto"/>
        <w:bottom w:val="none" w:sz="0" w:space="0" w:color="auto"/>
        <w:right w:val="none" w:sz="0" w:space="0" w:color="auto"/>
      </w:divBdr>
      <w:divsChild>
        <w:div w:id="139422683">
          <w:marLeft w:val="360"/>
          <w:marRight w:val="0"/>
          <w:marTop w:val="200"/>
          <w:marBottom w:val="0"/>
          <w:divBdr>
            <w:top w:val="none" w:sz="0" w:space="0" w:color="auto"/>
            <w:left w:val="none" w:sz="0" w:space="0" w:color="auto"/>
            <w:bottom w:val="none" w:sz="0" w:space="0" w:color="auto"/>
            <w:right w:val="none" w:sz="0" w:space="0" w:color="auto"/>
          </w:divBdr>
        </w:div>
        <w:div w:id="1541627767">
          <w:marLeft w:val="360"/>
          <w:marRight w:val="0"/>
          <w:marTop w:val="200"/>
          <w:marBottom w:val="0"/>
          <w:divBdr>
            <w:top w:val="none" w:sz="0" w:space="0" w:color="auto"/>
            <w:left w:val="none" w:sz="0" w:space="0" w:color="auto"/>
            <w:bottom w:val="none" w:sz="0" w:space="0" w:color="auto"/>
            <w:right w:val="none" w:sz="0" w:space="0" w:color="auto"/>
          </w:divBdr>
        </w:div>
        <w:div w:id="1083188445">
          <w:marLeft w:val="360"/>
          <w:marRight w:val="0"/>
          <w:marTop w:val="200"/>
          <w:marBottom w:val="0"/>
          <w:divBdr>
            <w:top w:val="none" w:sz="0" w:space="0" w:color="auto"/>
            <w:left w:val="none" w:sz="0" w:space="0" w:color="auto"/>
            <w:bottom w:val="none" w:sz="0" w:space="0" w:color="auto"/>
            <w:right w:val="none" w:sz="0" w:space="0" w:color="auto"/>
          </w:divBdr>
        </w:div>
        <w:div w:id="1780105854">
          <w:marLeft w:val="360"/>
          <w:marRight w:val="0"/>
          <w:marTop w:val="200"/>
          <w:marBottom w:val="0"/>
          <w:divBdr>
            <w:top w:val="none" w:sz="0" w:space="0" w:color="auto"/>
            <w:left w:val="none" w:sz="0" w:space="0" w:color="auto"/>
            <w:bottom w:val="none" w:sz="0" w:space="0" w:color="auto"/>
            <w:right w:val="none" w:sz="0" w:space="0" w:color="auto"/>
          </w:divBdr>
        </w:div>
        <w:div w:id="877743068">
          <w:marLeft w:val="360"/>
          <w:marRight w:val="0"/>
          <w:marTop w:val="200"/>
          <w:marBottom w:val="0"/>
          <w:divBdr>
            <w:top w:val="none" w:sz="0" w:space="0" w:color="auto"/>
            <w:left w:val="none" w:sz="0" w:space="0" w:color="auto"/>
            <w:bottom w:val="none" w:sz="0" w:space="0" w:color="auto"/>
            <w:right w:val="none" w:sz="0" w:space="0" w:color="auto"/>
          </w:divBdr>
        </w:div>
      </w:divsChild>
    </w:div>
    <w:div w:id="1506742339">
      <w:bodyDiv w:val="1"/>
      <w:marLeft w:val="0"/>
      <w:marRight w:val="0"/>
      <w:marTop w:val="0"/>
      <w:marBottom w:val="0"/>
      <w:divBdr>
        <w:top w:val="none" w:sz="0" w:space="0" w:color="auto"/>
        <w:left w:val="none" w:sz="0" w:space="0" w:color="auto"/>
        <w:bottom w:val="none" w:sz="0" w:space="0" w:color="auto"/>
        <w:right w:val="none" w:sz="0" w:space="0" w:color="auto"/>
      </w:divBdr>
    </w:div>
    <w:div w:id="1889419048">
      <w:bodyDiv w:val="1"/>
      <w:marLeft w:val="0"/>
      <w:marRight w:val="0"/>
      <w:marTop w:val="0"/>
      <w:marBottom w:val="0"/>
      <w:divBdr>
        <w:top w:val="none" w:sz="0" w:space="0" w:color="auto"/>
        <w:left w:val="none" w:sz="0" w:space="0" w:color="auto"/>
        <w:bottom w:val="none" w:sz="0" w:space="0" w:color="auto"/>
        <w:right w:val="none" w:sz="0" w:space="0" w:color="auto"/>
      </w:divBdr>
      <w:divsChild>
        <w:div w:id="1831363353">
          <w:marLeft w:val="0"/>
          <w:marRight w:val="0"/>
          <w:marTop w:val="0"/>
          <w:marBottom w:val="0"/>
          <w:divBdr>
            <w:top w:val="none" w:sz="0" w:space="0" w:color="auto"/>
            <w:left w:val="none" w:sz="0" w:space="0" w:color="auto"/>
            <w:bottom w:val="none" w:sz="0" w:space="0" w:color="auto"/>
            <w:right w:val="none" w:sz="0" w:space="0" w:color="auto"/>
          </w:divBdr>
          <w:divsChild>
            <w:div w:id="543714798">
              <w:marLeft w:val="0"/>
              <w:marRight w:val="0"/>
              <w:marTop w:val="0"/>
              <w:marBottom w:val="0"/>
              <w:divBdr>
                <w:top w:val="none" w:sz="0" w:space="0" w:color="auto"/>
                <w:left w:val="none" w:sz="0" w:space="0" w:color="auto"/>
                <w:bottom w:val="none" w:sz="0" w:space="0" w:color="auto"/>
                <w:right w:val="none" w:sz="0" w:space="0" w:color="auto"/>
              </w:divBdr>
            </w:div>
          </w:divsChild>
        </w:div>
        <w:div w:id="1262298411">
          <w:marLeft w:val="0"/>
          <w:marRight w:val="0"/>
          <w:marTop w:val="0"/>
          <w:marBottom w:val="0"/>
          <w:divBdr>
            <w:top w:val="none" w:sz="0" w:space="0" w:color="auto"/>
            <w:left w:val="none" w:sz="0" w:space="0" w:color="auto"/>
            <w:bottom w:val="none" w:sz="0" w:space="0" w:color="auto"/>
            <w:right w:val="none" w:sz="0" w:space="0" w:color="auto"/>
          </w:divBdr>
          <w:divsChild>
            <w:div w:id="1714226755">
              <w:marLeft w:val="0"/>
              <w:marRight w:val="0"/>
              <w:marTop w:val="0"/>
              <w:marBottom w:val="0"/>
              <w:divBdr>
                <w:top w:val="none" w:sz="0" w:space="0" w:color="auto"/>
                <w:left w:val="none" w:sz="0" w:space="0" w:color="auto"/>
                <w:bottom w:val="none" w:sz="0" w:space="0" w:color="auto"/>
                <w:right w:val="none" w:sz="0" w:space="0" w:color="auto"/>
              </w:divBdr>
            </w:div>
          </w:divsChild>
        </w:div>
        <w:div w:id="253785375">
          <w:marLeft w:val="0"/>
          <w:marRight w:val="0"/>
          <w:marTop w:val="0"/>
          <w:marBottom w:val="0"/>
          <w:divBdr>
            <w:top w:val="none" w:sz="0" w:space="0" w:color="auto"/>
            <w:left w:val="none" w:sz="0" w:space="0" w:color="auto"/>
            <w:bottom w:val="none" w:sz="0" w:space="0" w:color="auto"/>
            <w:right w:val="none" w:sz="0" w:space="0" w:color="auto"/>
          </w:divBdr>
          <w:divsChild>
            <w:div w:id="129789076">
              <w:marLeft w:val="0"/>
              <w:marRight w:val="0"/>
              <w:marTop w:val="0"/>
              <w:marBottom w:val="0"/>
              <w:divBdr>
                <w:top w:val="none" w:sz="0" w:space="0" w:color="auto"/>
                <w:left w:val="none" w:sz="0" w:space="0" w:color="auto"/>
                <w:bottom w:val="none" w:sz="0" w:space="0" w:color="auto"/>
                <w:right w:val="none" w:sz="0" w:space="0" w:color="auto"/>
              </w:divBdr>
            </w:div>
          </w:divsChild>
        </w:div>
        <w:div w:id="1769348215">
          <w:marLeft w:val="0"/>
          <w:marRight w:val="0"/>
          <w:marTop w:val="0"/>
          <w:marBottom w:val="0"/>
          <w:divBdr>
            <w:top w:val="none" w:sz="0" w:space="0" w:color="auto"/>
            <w:left w:val="none" w:sz="0" w:space="0" w:color="auto"/>
            <w:bottom w:val="none" w:sz="0" w:space="0" w:color="auto"/>
            <w:right w:val="none" w:sz="0" w:space="0" w:color="auto"/>
          </w:divBdr>
          <w:divsChild>
            <w:div w:id="1241670115">
              <w:marLeft w:val="0"/>
              <w:marRight w:val="0"/>
              <w:marTop w:val="0"/>
              <w:marBottom w:val="0"/>
              <w:divBdr>
                <w:top w:val="none" w:sz="0" w:space="0" w:color="auto"/>
                <w:left w:val="none" w:sz="0" w:space="0" w:color="auto"/>
                <w:bottom w:val="none" w:sz="0" w:space="0" w:color="auto"/>
                <w:right w:val="none" w:sz="0" w:space="0" w:color="auto"/>
              </w:divBdr>
            </w:div>
          </w:divsChild>
        </w:div>
        <w:div w:id="1812551545">
          <w:marLeft w:val="0"/>
          <w:marRight w:val="0"/>
          <w:marTop w:val="0"/>
          <w:marBottom w:val="0"/>
          <w:divBdr>
            <w:top w:val="none" w:sz="0" w:space="0" w:color="auto"/>
            <w:left w:val="none" w:sz="0" w:space="0" w:color="auto"/>
            <w:bottom w:val="none" w:sz="0" w:space="0" w:color="auto"/>
            <w:right w:val="none" w:sz="0" w:space="0" w:color="auto"/>
          </w:divBdr>
          <w:divsChild>
            <w:div w:id="2132939413">
              <w:marLeft w:val="0"/>
              <w:marRight w:val="0"/>
              <w:marTop w:val="0"/>
              <w:marBottom w:val="0"/>
              <w:divBdr>
                <w:top w:val="none" w:sz="0" w:space="0" w:color="auto"/>
                <w:left w:val="none" w:sz="0" w:space="0" w:color="auto"/>
                <w:bottom w:val="none" w:sz="0" w:space="0" w:color="auto"/>
                <w:right w:val="none" w:sz="0" w:space="0" w:color="auto"/>
              </w:divBdr>
            </w:div>
          </w:divsChild>
        </w:div>
        <w:div w:id="1672289618">
          <w:marLeft w:val="0"/>
          <w:marRight w:val="0"/>
          <w:marTop w:val="0"/>
          <w:marBottom w:val="0"/>
          <w:divBdr>
            <w:top w:val="none" w:sz="0" w:space="0" w:color="auto"/>
            <w:left w:val="none" w:sz="0" w:space="0" w:color="auto"/>
            <w:bottom w:val="none" w:sz="0" w:space="0" w:color="auto"/>
            <w:right w:val="none" w:sz="0" w:space="0" w:color="auto"/>
          </w:divBdr>
          <w:divsChild>
            <w:div w:id="1364282766">
              <w:marLeft w:val="0"/>
              <w:marRight w:val="0"/>
              <w:marTop w:val="0"/>
              <w:marBottom w:val="0"/>
              <w:divBdr>
                <w:top w:val="none" w:sz="0" w:space="0" w:color="auto"/>
                <w:left w:val="none" w:sz="0" w:space="0" w:color="auto"/>
                <w:bottom w:val="none" w:sz="0" w:space="0" w:color="auto"/>
                <w:right w:val="none" w:sz="0" w:space="0" w:color="auto"/>
              </w:divBdr>
            </w:div>
          </w:divsChild>
        </w:div>
        <w:div w:id="1536575791">
          <w:marLeft w:val="0"/>
          <w:marRight w:val="0"/>
          <w:marTop w:val="0"/>
          <w:marBottom w:val="0"/>
          <w:divBdr>
            <w:top w:val="none" w:sz="0" w:space="0" w:color="auto"/>
            <w:left w:val="none" w:sz="0" w:space="0" w:color="auto"/>
            <w:bottom w:val="none" w:sz="0" w:space="0" w:color="auto"/>
            <w:right w:val="none" w:sz="0" w:space="0" w:color="auto"/>
          </w:divBdr>
          <w:divsChild>
            <w:div w:id="1453942063">
              <w:marLeft w:val="0"/>
              <w:marRight w:val="0"/>
              <w:marTop w:val="0"/>
              <w:marBottom w:val="0"/>
              <w:divBdr>
                <w:top w:val="none" w:sz="0" w:space="0" w:color="auto"/>
                <w:left w:val="none" w:sz="0" w:space="0" w:color="auto"/>
                <w:bottom w:val="none" w:sz="0" w:space="0" w:color="auto"/>
                <w:right w:val="none" w:sz="0" w:space="0" w:color="auto"/>
              </w:divBdr>
            </w:div>
          </w:divsChild>
        </w:div>
        <w:div w:id="1530528196">
          <w:marLeft w:val="0"/>
          <w:marRight w:val="0"/>
          <w:marTop w:val="0"/>
          <w:marBottom w:val="0"/>
          <w:divBdr>
            <w:top w:val="none" w:sz="0" w:space="0" w:color="auto"/>
            <w:left w:val="none" w:sz="0" w:space="0" w:color="auto"/>
            <w:bottom w:val="none" w:sz="0" w:space="0" w:color="auto"/>
            <w:right w:val="none" w:sz="0" w:space="0" w:color="auto"/>
          </w:divBdr>
          <w:divsChild>
            <w:div w:id="483935229">
              <w:marLeft w:val="0"/>
              <w:marRight w:val="0"/>
              <w:marTop w:val="0"/>
              <w:marBottom w:val="0"/>
              <w:divBdr>
                <w:top w:val="none" w:sz="0" w:space="0" w:color="auto"/>
                <w:left w:val="none" w:sz="0" w:space="0" w:color="auto"/>
                <w:bottom w:val="none" w:sz="0" w:space="0" w:color="auto"/>
                <w:right w:val="none" w:sz="0" w:space="0" w:color="auto"/>
              </w:divBdr>
            </w:div>
          </w:divsChild>
        </w:div>
        <w:div w:id="1777601601">
          <w:marLeft w:val="0"/>
          <w:marRight w:val="0"/>
          <w:marTop w:val="0"/>
          <w:marBottom w:val="0"/>
          <w:divBdr>
            <w:top w:val="none" w:sz="0" w:space="0" w:color="auto"/>
            <w:left w:val="none" w:sz="0" w:space="0" w:color="auto"/>
            <w:bottom w:val="none" w:sz="0" w:space="0" w:color="auto"/>
            <w:right w:val="none" w:sz="0" w:space="0" w:color="auto"/>
          </w:divBdr>
          <w:divsChild>
            <w:div w:id="1213732108">
              <w:marLeft w:val="0"/>
              <w:marRight w:val="0"/>
              <w:marTop w:val="0"/>
              <w:marBottom w:val="0"/>
              <w:divBdr>
                <w:top w:val="none" w:sz="0" w:space="0" w:color="auto"/>
                <w:left w:val="none" w:sz="0" w:space="0" w:color="auto"/>
                <w:bottom w:val="none" w:sz="0" w:space="0" w:color="auto"/>
                <w:right w:val="none" w:sz="0" w:space="0" w:color="auto"/>
              </w:divBdr>
            </w:div>
          </w:divsChild>
        </w:div>
        <w:div w:id="1450661452">
          <w:marLeft w:val="0"/>
          <w:marRight w:val="0"/>
          <w:marTop w:val="0"/>
          <w:marBottom w:val="0"/>
          <w:divBdr>
            <w:top w:val="none" w:sz="0" w:space="0" w:color="auto"/>
            <w:left w:val="none" w:sz="0" w:space="0" w:color="auto"/>
            <w:bottom w:val="none" w:sz="0" w:space="0" w:color="auto"/>
            <w:right w:val="none" w:sz="0" w:space="0" w:color="auto"/>
          </w:divBdr>
          <w:divsChild>
            <w:div w:id="815033204">
              <w:marLeft w:val="0"/>
              <w:marRight w:val="0"/>
              <w:marTop w:val="0"/>
              <w:marBottom w:val="0"/>
              <w:divBdr>
                <w:top w:val="none" w:sz="0" w:space="0" w:color="auto"/>
                <w:left w:val="none" w:sz="0" w:space="0" w:color="auto"/>
                <w:bottom w:val="none" w:sz="0" w:space="0" w:color="auto"/>
                <w:right w:val="none" w:sz="0" w:space="0" w:color="auto"/>
              </w:divBdr>
            </w:div>
          </w:divsChild>
        </w:div>
        <w:div w:id="1731072759">
          <w:marLeft w:val="0"/>
          <w:marRight w:val="0"/>
          <w:marTop w:val="0"/>
          <w:marBottom w:val="0"/>
          <w:divBdr>
            <w:top w:val="none" w:sz="0" w:space="0" w:color="auto"/>
            <w:left w:val="none" w:sz="0" w:space="0" w:color="auto"/>
            <w:bottom w:val="none" w:sz="0" w:space="0" w:color="auto"/>
            <w:right w:val="none" w:sz="0" w:space="0" w:color="auto"/>
          </w:divBdr>
          <w:divsChild>
            <w:div w:id="1015569537">
              <w:marLeft w:val="0"/>
              <w:marRight w:val="0"/>
              <w:marTop w:val="0"/>
              <w:marBottom w:val="0"/>
              <w:divBdr>
                <w:top w:val="none" w:sz="0" w:space="0" w:color="auto"/>
                <w:left w:val="none" w:sz="0" w:space="0" w:color="auto"/>
                <w:bottom w:val="none" w:sz="0" w:space="0" w:color="auto"/>
                <w:right w:val="none" w:sz="0" w:space="0" w:color="auto"/>
              </w:divBdr>
            </w:div>
          </w:divsChild>
        </w:div>
        <w:div w:id="436410168">
          <w:marLeft w:val="0"/>
          <w:marRight w:val="0"/>
          <w:marTop w:val="0"/>
          <w:marBottom w:val="0"/>
          <w:divBdr>
            <w:top w:val="none" w:sz="0" w:space="0" w:color="auto"/>
            <w:left w:val="none" w:sz="0" w:space="0" w:color="auto"/>
            <w:bottom w:val="none" w:sz="0" w:space="0" w:color="auto"/>
            <w:right w:val="none" w:sz="0" w:space="0" w:color="auto"/>
          </w:divBdr>
          <w:divsChild>
            <w:div w:id="303655784">
              <w:marLeft w:val="0"/>
              <w:marRight w:val="0"/>
              <w:marTop w:val="0"/>
              <w:marBottom w:val="0"/>
              <w:divBdr>
                <w:top w:val="none" w:sz="0" w:space="0" w:color="auto"/>
                <w:left w:val="none" w:sz="0" w:space="0" w:color="auto"/>
                <w:bottom w:val="none" w:sz="0" w:space="0" w:color="auto"/>
                <w:right w:val="none" w:sz="0" w:space="0" w:color="auto"/>
              </w:divBdr>
            </w:div>
          </w:divsChild>
        </w:div>
        <w:div w:id="805463810">
          <w:marLeft w:val="0"/>
          <w:marRight w:val="0"/>
          <w:marTop w:val="0"/>
          <w:marBottom w:val="0"/>
          <w:divBdr>
            <w:top w:val="none" w:sz="0" w:space="0" w:color="auto"/>
            <w:left w:val="none" w:sz="0" w:space="0" w:color="auto"/>
            <w:bottom w:val="none" w:sz="0" w:space="0" w:color="auto"/>
            <w:right w:val="none" w:sz="0" w:space="0" w:color="auto"/>
          </w:divBdr>
          <w:divsChild>
            <w:div w:id="1198471600">
              <w:marLeft w:val="0"/>
              <w:marRight w:val="0"/>
              <w:marTop w:val="0"/>
              <w:marBottom w:val="0"/>
              <w:divBdr>
                <w:top w:val="none" w:sz="0" w:space="0" w:color="auto"/>
                <w:left w:val="none" w:sz="0" w:space="0" w:color="auto"/>
                <w:bottom w:val="none" w:sz="0" w:space="0" w:color="auto"/>
                <w:right w:val="none" w:sz="0" w:space="0" w:color="auto"/>
              </w:divBdr>
            </w:div>
          </w:divsChild>
        </w:div>
        <w:div w:id="1999379175">
          <w:marLeft w:val="0"/>
          <w:marRight w:val="0"/>
          <w:marTop w:val="0"/>
          <w:marBottom w:val="0"/>
          <w:divBdr>
            <w:top w:val="none" w:sz="0" w:space="0" w:color="auto"/>
            <w:left w:val="none" w:sz="0" w:space="0" w:color="auto"/>
            <w:bottom w:val="none" w:sz="0" w:space="0" w:color="auto"/>
            <w:right w:val="none" w:sz="0" w:space="0" w:color="auto"/>
          </w:divBdr>
          <w:divsChild>
            <w:div w:id="1821577263">
              <w:marLeft w:val="0"/>
              <w:marRight w:val="0"/>
              <w:marTop w:val="0"/>
              <w:marBottom w:val="0"/>
              <w:divBdr>
                <w:top w:val="none" w:sz="0" w:space="0" w:color="auto"/>
                <w:left w:val="none" w:sz="0" w:space="0" w:color="auto"/>
                <w:bottom w:val="none" w:sz="0" w:space="0" w:color="auto"/>
                <w:right w:val="none" w:sz="0" w:space="0" w:color="auto"/>
              </w:divBdr>
            </w:div>
          </w:divsChild>
        </w:div>
        <w:div w:id="326786870">
          <w:marLeft w:val="0"/>
          <w:marRight w:val="0"/>
          <w:marTop w:val="0"/>
          <w:marBottom w:val="0"/>
          <w:divBdr>
            <w:top w:val="none" w:sz="0" w:space="0" w:color="auto"/>
            <w:left w:val="none" w:sz="0" w:space="0" w:color="auto"/>
            <w:bottom w:val="none" w:sz="0" w:space="0" w:color="auto"/>
            <w:right w:val="none" w:sz="0" w:space="0" w:color="auto"/>
          </w:divBdr>
          <w:divsChild>
            <w:div w:id="577711615">
              <w:marLeft w:val="0"/>
              <w:marRight w:val="0"/>
              <w:marTop w:val="0"/>
              <w:marBottom w:val="0"/>
              <w:divBdr>
                <w:top w:val="none" w:sz="0" w:space="0" w:color="auto"/>
                <w:left w:val="none" w:sz="0" w:space="0" w:color="auto"/>
                <w:bottom w:val="none" w:sz="0" w:space="0" w:color="auto"/>
                <w:right w:val="none" w:sz="0" w:space="0" w:color="auto"/>
              </w:divBdr>
            </w:div>
          </w:divsChild>
        </w:div>
        <w:div w:id="527253867">
          <w:marLeft w:val="0"/>
          <w:marRight w:val="0"/>
          <w:marTop w:val="0"/>
          <w:marBottom w:val="0"/>
          <w:divBdr>
            <w:top w:val="none" w:sz="0" w:space="0" w:color="auto"/>
            <w:left w:val="none" w:sz="0" w:space="0" w:color="auto"/>
            <w:bottom w:val="none" w:sz="0" w:space="0" w:color="auto"/>
            <w:right w:val="none" w:sz="0" w:space="0" w:color="auto"/>
          </w:divBdr>
          <w:divsChild>
            <w:div w:id="764882551">
              <w:marLeft w:val="0"/>
              <w:marRight w:val="0"/>
              <w:marTop w:val="0"/>
              <w:marBottom w:val="0"/>
              <w:divBdr>
                <w:top w:val="none" w:sz="0" w:space="0" w:color="auto"/>
                <w:left w:val="none" w:sz="0" w:space="0" w:color="auto"/>
                <w:bottom w:val="none" w:sz="0" w:space="0" w:color="auto"/>
                <w:right w:val="none" w:sz="0" w:space="0" w:color="auto"/>
              </w:divBdr>
            </w:div>
          </w:divsChild>
        </w:div>
        <w:div w:id="418215942">
          <w:marLeft w:val="0"/>
          <w:marRight w:val="0"/>
          <w:marTop w:val="0"/>
          <w:marBottom w:val="0"/>
          <w:divBdr>
            <w:top w:val="none" w:sz="0" w:space="0" w:color="auto"/>
            <w:left w:val="none" w:sz="0" w:space="0" w:color="auto"/>
            <w:bottom w:val="none" w:sz="0" w:space="0" w:color="auto"/>
            <w:right w:val="none" w:sz="0" w:space="0" w:color="auto"/>
          </w:divBdr>
          <w:divsChild>
            <w:div w:id="1002394404">
              <w:marLeft w:val="0"/>
              <w:marRight w:val="0"/>
              <w:marTop w:val="0"/>
              <w:marBottom w:val="0"/>
              <w:divBdr>
                <w:top w:val="none" w:sz="0" w:space="0" w:color="auto"/>
                <w:left w:val="none" w:sz="0" w:space="0" w:color="auto"/>
                <w:bottom w:val="none" w:sz="0" w:space="0" w:color="auto"/>
                <w:right w:val="none" w:sz="0" w:space="0" w:color="auto"/>
              </w:divBdr>
            </w:div>
            <w:div w:id="2114201617">
              <w:marLeft w:val="0"/>
              <w:marRight w:val="0"/>
              <w:marTop w:val="0"/>
              <w:marBottom w:val="0"/>
              <w:divBdr>
                <w:top w:val="none" w:sz="0" w:space="0" w:color="auto"/>
                <w:left w:val="none" w:sz="0" w:space="0" w:color="auto"/>
                <w:bottom w:val="none" w:sz="0" w:space="0" w:color="auto"/>
                <w:right w:val="none" w:sz="0" w:space="0" w:color="auto"/>
              </w:divBdr>
            </w:div>
          </w:divsChild>
        </w:div>
        <w:div w:id="842478523">
          <w:marLeft w:val="0"/>
          <w:marRight w:val="0"/>
          <w:marTop w:val="0"/>
          <w:marBottom w:val="0"/>
          <w:divBdr>
            <w:top w:val="none" w:sz="0" w:space="0" w:color="auto"/>
            <w:left w:val="none" w:sz="0" w:space="0" w:color="auto"/>
            <w:bottom w:val="none" w:sz="0" w:space="0" w:color="auto"/>
            <w:right w:val="none" w:sz="0" w:space="0" w:color="auto"/>
          </w:divBdr>
          <w:divsChild>
            <w:div w:id="803621794">
              <w:marLeft w:val="0"/>
              <w:marRight w:val="0"/>
              <w:marTop w:val="0"/>
              <w:marBottom w:val="0"/>
              <w:divBdr>
                <w:top w:val="none" w:sz="0" w:space="0" w:color="auto"/>
                <w:left w:val="none" w:sz="0" w:space="0" w:color="auto"/>
                <w:bottom w:val="none" w:sz="0" w:space="0" w:color="auto"/>
                <w:right w:val="none" w:sz="0" w:space="0" w:color="auto"/>
              </w:divBdr>
            </w:div>
          </w:divsChild>
        </w:div>
        <w:div w:id="344675897">
          <w:marLeft w:val="0"/>
          <w:marRight w:val="0"/>
          <w:marTop w:val="0"/>
          <w:marBottom w:val="0"/>
          <w:divBdr>
            <w:top w:val="none" w:sz="0" w:space="0" w:color="auto"/>
            <w:left w:val="none" w:sz="0" w:space="0" w:color="auto"/>
            <w:bottom w:val="none" w:sz="0" w:space="0" w:color="auto"/>
            <w:right w:val="none" w:sz="0" w:space="0" w:color="auto"/>
          </w:divBdr>
          <w:divsChild>
            <w:div w:id="307631576">
              <w:marLeft w:val="0"/>
              <w:marRight w:val="0"/>
              <w:marTop w:val="0"/>
              <w:marBottom w:val="0"/>
              <w:divBdr>
                <w:top w:val="none" w:sz="0" w:space="0" w:color="auto"/>
                <w:left w:val="none" w:sz="0" w:space="0" w:color="auto"/>
                <w:bottom w:val="none" w:sz="0" w:space="0" w:color="auto"/>
                <w:right w:val="none" w:sz="0" w:space="0" w:color="auto"/>
              </w:divBdr>
            </w:div>
          </w:divsChild>
        </w:div>
        <w:div w:id="945649206">
          <w:marLeft w:val="0"/>
          <w:marRight w:val="0"/>
          <w:marTop w:val="0"/>
          <w:marBottom w:val="0"/>
          <w:divBdr>
            <w:top w:val="none" w:sz="0" w:space="0" w:color="auto"/>
            <w:left w:val="none" w:sz="0" w:space="0" w:color="auto"/>
            <w:bottom w:val="none" w:sz="0" w:space="0" w:color="auto"/>
            <w:right w:val="none" w:sz="0" w:space="0" w:color="auto"/>
          </w:divBdr>
          <w:divsChild>
            <w:div w:id="1641808224">
              <w:marLeft w:val="0"/>
              <w:marRight w:val="0"/>
              <w:marTop w:val="0"/>
              <w:marBottom w:val="0"/>
              <w:divBdr>
                <w:top w:val="none" w:sz="0" w:space="0" w:color="auto"/>
                <w:left w:val="none" w:sz="0" w:space="0" w:color="auto"/>
                <w:bottom w:val="none" w:sz="0" w:space="0" w:color="auto"/>
                <w:right w:val="none" w:sz="0" w:space="0" w:color="auto"/>
              </w:divBdr>
            </w:div>
          </w:divsChild>
        </w:div>
        <w:div w:id="2081708159">
          <w:marLeft w:val="0"/>
          <w:marRight w:val="0"/>
          <w:marTop w:val="0"/>
          <w:marBottom w:val="0"/>
          <w:divBdr>
            <w:top w:val="none" w:sz="0" w:space="0" w:color="auto"/>
            <w:left w:val="none" w:sz="0" w:space="0" w:color="auto"/>
            <w:bottom w:val="none" w:sz="0" w:space="0" w:color="auto"/>
            <w:right w:val="none" w:sz="0" w:space="0" w:color="auto"/>
          </w:divBdr>
          <w:divsChild>
            <w:div w:id="223177712">
              <w:marLeft w:val="0"/>
              <w:marRight w:val="0"/>
              <w:marTop w:val="0"/>
              <w:marBottom w:val="0"/>
              <w:divBdr>
                <w:top w:val="none" w:sz="0" w:space="0" w:color="auto"/>
                <w:left w:val="none" w:sz="0" w:space="0" w:color="auto"/>
                <w:bottom w:val="none" w:sz="0" w:space="0" w:color="auto"/>
                <w:right w:val="none" w:sz="0" w:space="0" w:color="auto"/>
              </w:divBdr>
            </w:div>
            <w:div w:id="1971745016">
              <w:marLeft w:val="0"/>
              <w:marRight w:val="0"/>
              <w:marTop w:val="0"/>
              <w:marBottom w:val="0"/>
              <w:divBdr>
                <w:top w:val="none" w:sz="0" w:space="0" w:color="auto"/>
                <w:left w:val="none" w:sz="0" w:space="0" w:color="auto"/>
                <w:bottom w:val="none" w:sz="0" w:space="0" w:color="auto"/>
                <w:right w:val="none" w:sz="0" w:space="0" w:color="auto"/>
              </w:divBdr>
            </w:div>
          </w:divsChild>
        </w:div>
        <w:div w:id="1398168568">
          <w:marLeft w:val="0"/>
          <w:marRight w:val="0"/>
          <w:marTop w:val="0"/>
          <w:marBottom w:val="0"/>
          <w:divBdr>
            <w:top w:val="none" w:sz="0" w:space="0" w:color="auto"/>
            <w:left w:val="none" w:sz="0" w:space="0" w:color="auto"/>
            <w:bottom w:val="none" w:sz="0" w:space="0" w:color="auto"/>
            <w:right w:val="none" w:sz="0" w:space="0" w:color="auto"/>
          </w:divBdr>
          <w:divsChild>
            <w:div w:id="593711752">
              <w:marLeft w:val="0"/>
              <w:marRight w:val="0"/>
              <w:marTop w:val="0"/>
              <w:marBottom w:val="0"/>
              <w:divBdr>
                <w:top w:val="none" w:sz="0" w:space="0" w:color="auto"/>
                <w:left w:val="none" w:sz="0" w:space="0" w:color="auto"/>
                <w:bottom w:val="none" w:sz="0" w:space="0" w:color="auto"/>
                <w:right w:val="none" w:sz="0" w:space="0" w:color="auto"/>
              </w:divBdr>
            </w:div>
          </w:divsChild>
        </w:div>
        <w:div w:id="360129278">
          <w:marLeft w:val="0"/>
          <w:marRight w:val="0"/>
          <w:marTop w:val="0"/>
          <w:marBottom w:val="0"/>
          <w:divBdr>
            <w:top w:val="none" w:sz="0" w:space="0" w:color="auto"/>
            <w:left w:val="none" w:sz="0" w:space="0" w:color="auto"/>
            <w:bottom w:val="none" w:sz="0" w:space="0" w:color="auto"/>
            <w:right w:val="none" w:sz="0" w:space="0" w:color="auto"/>
          </w:divBdr>
          <w:divsChild>
            <w:div w:id="1280646520">
              <w:marLeft w:val="0"/>
              <w:marRight w:val="0"/>
              <w:marTop w:val="0"/>
              <w:marBottom w:val="0"/>
              <w:divBdr>
                <w:top w:val="none" w:sz="0" w:space="0" w:color="auto"/>
                <w:left w:val="none" w:sz="0" w:space="0" w:color="auto"/>
                <w:bottom w:val="none" w:sz="0" w:space="0" w:color="auto"/>
                <w:right w:val="none" w:sz="0" w:space="0" w:color="auto"/>
              </w:divBdr>
            </w:div>
          </w:divsChild>
        </w:div>
        <w:div w:id="1396002688">
          <w:marLeft w:val="0"/>
          <w:marRight w:val="0"/>
          <w:marTop w:val="0"/>
          <w:marBottom w:val="0"/>
          <w:divBdr>
            <w:top w:val="none" w:sz="0" w:space="0" w:color="auto"/>
            <w:left w:val="none" w:sz="0" w:space="0" w:color="auto"/>
            <w:bottom w:val="none" w:sz="0" w:space="0" w:color="auto"/>
            <w:right w:val="none" w:sz="0" w:space="0" w:color="auto"/>
          </w:divBdr>
          <w:divsChild>
            <w:div w:id="1921327178">
              <w:marLeft w:val="0"/>
              <w:marRight w:val="0"/>
              <w:marTop w:val="0"/>
              <w:marBottom w:val="0"/>
              <w:divBdr>
                <w:top w:val="none" w:sz="0" w:space="0" w:color="auto"/>
                <w:left w:val="none" w:sz="0" w:space="0" w:color="auto"/>
                <w:bottom w:val="none" w:sz="0" w:space="0" w:color="auto"/>
                <w:right w:val="none" w:sz="0" w:space="0" w:color="auto"/>
              </w:divBdr>
            </w:div>
          </w:divsChild>
        </w:div>
        <w:div w:id="646936199">
          <w:marLeft w:val="0"/>
          <w:marRight w:val="0"/>
          <w:marTop w:val="0"/>
          <w:marBottom w:val="0"/>
          <w:divBdr>
            <w:top w:val="none" w:sz="0" w:space="0" w:color="auto"/>
            <w:left w:val="none" w:sz="0" w:space="0" w:color="auto"/>
            <w:bottom w:val="none" w:sz="0" w:space="0" w:color="auto"/>
            <w:right w:val="none" w:sz="0" w:space="0" w:color="auto"/>
          </w:divBdr>
          <w:divsChild>
            <w:div w:id="1877084291">
              <w:marLeft w:val="0"/>
              <w:marRight w:val="0"/>
              <w:marTop w:val="0"/>
              <w:marBottom w:val="0"/>
              <w:divBdr>
                <w:top w:val="none" w:sz="0" w:space="0" w:color="auto"/>
                <w:left w:val="none" w:sz="0" w:space="0" w:color="auto"/>
                <w:bottom w:val="none" w:sz="0" w:space="0" w:color="auto"/>
                <w:right w:val="none" w:sz="0" w:space="0" w:color="auto"/>
              </w:divBdr>
            </w:div>
          </w:divsChild>
        </w:div>
        <w:div w:id="1600790348">
          <w:marLeft w:val="0"/>
          <w:marRight w:val="0"/>
          <w:marTop w:val="0"/>
          <w:marBottom w:val="0"/>
          <w:divBdr>
            <w:top w:val="none" w:sz="0" w:space="0" w:color="auto"/>
            <w:left w:val="none" w:sz="0" w:space="0" w:color="auto"/>
            <w:bottom w:val="none" w:sz="0" w:space="0" w:color="auto"/>
            <w:right w:val="none" w:sz="0" w:space="0" w:color="auto"/>
          </w:divBdr>
          <w:divsChild>
            <w:div w:id="1022436480">
              <w:marLeft w:val="0"/>
              <w:marRight w:val="0"/>
              <w:marTop w:val="0"/>
              <w:marBottom w:val="0"/>
              <w:divBdr>
                <w:top w:val="none" w:sz="0" w:space="0" w:color="auto"/>
                <w:left w:val="none" w:sz="0" w:space="0" w:color="auto"/>
                <w:bottom w:val="none" w:sz="0" w:space="0" w:color="auto"/>
                <w:right w:val="none" w:sz="0" w:space="0" w:color="auto"/>
              </w:divBdr>
            </w:div>
          </w:divsChild>
        </w:div>
        <w:div w:id="1238631801">
          <w:marLeft w:val="0"/>
          <w:marRight w:val="0"/>
          <w:marTop w:val="0"/>
          <w:marBottom w:val="0"/>
          <w:divBdr>
            <w:top w:val="none" w:sz="0" w:space="0" w:color="auto"/>
            <w:left w:val="none" w:sz="0" w:space="0" w:color="auto"/>
            <w:bottom w:val="none" w:sz="0" w:space="0" w:color="auto"/>
            <w:right w:val="none" w:sz="0" w:space="0" w:color="auto"/>
          </w:divBdr>
          <w:divsChild>
            <w:div w:id="654451770">
              <w:marLeft w:val="0"/>
              <w:marRight w:val="0"/>
              <w:marTop w:val="0"/>
              <w:marBottom w:val="0"/>
              <w:divBdr>
                <w:top w:val="none" w:sz="0" w:space="0" w:color="auto"/>
                <w:left w:val="none" w:sz="0" w:space="0" w:color="auto"/>
                <w:bottom w:val="none" w:sz="0" w:space="0" w:color="auto"/>
                <w:right w:val="none" w:sz="0" w:space="0" w:color="auto"/>
              </w:divBdr>
            </w:div>
          </w:divsChild>
        </w:div>
        <w:div w:id="349914673">
          <w:marLeft w:val="0"/>
          <w:marRight w:val="0"/>
          <w:marTop w:val="0"/>
          <w:marBottom w:val="0"/>
          <w:divBdr>
            <w:top w:val="none" w:sz="0" w:space="0" w:color="auto"/>
            <w:left w:val="none" w:sz="0" w:space="0" w:color="auto"/>
            <w:bottom w:val="none" w:sz="0" w:space="0" w:color="auto"/>
            <w:right w:val="none" w:sz="0" w:space="0" w:color="auto"/>
          </w:divBdr>
          <w:divsChild>
            <w:div w:id="1922442623">
              <w:marLeft w:val="0"/>
              <w:marRight w:val="0"/>
              <w:marTop w:val="0"/>
              <w:marBottom w:val="0"/>
              <w:divBdr>
                <w:top w:val="none" w:sz="0" w:space="0" w:color="auto"/>
                <w:left w:val="none" w:sz="0" w:space="0" w:color="auto"/>
                <w:bottom w:val="none" w:sz="0" w:space="0" w:color="auto"/>
                <w:right w:val="none" w:sz="0" w:space="0" w:color="auto"/>
              </w:divBdr>
            </w:div>
          </w:divsChild>
        </w:div>
        <w:div w:id="320812809">
          <w:marLeft w:val="0"/>
          <w:marRight w:val="0"/>
          <w:marTop w:val="0"/>
          <w:marBottom w:val="0"/>
          <w:divBdr>
            <w:top w:val="none" w:sz="0" w:space="0" w:color="auto"/>
            <w:left w:val="none" w:sz="0" w:space="0" w:color="auto"/>
            <w:bottom w:val="none" w:sz="0" w:space="0" w:color="auto"/>
            <w:right w:val="none" w:sz="0" w:space="0" w:color="auto"/>
          </w:divBdr>
          <w:divsChild>
            <w:div w:id="1461873952">
              <w:marLeft w:val="0"/>
              <w:marRight w:val="0"/>
              <w:marTop w:val="0"/>
              <w:marBottom w:val="0"/>
              <w:divBdr>
                <w:top w:val="none" w:sz="0" w:space="0" w:color="auto"/>
                <w:left w:val="none" w:sz="0" w:space="0" w:color="auto"/>
                <w:bottom w:val="none" w:sz="0" w:space="0" w:color="auto"/>
                <w:right w:val="none" w:sz="0" w:space="0" w:color="auto"/>
              </w:divBdr>
            </w:div>
          </w:divsChild>
        </w:div>
        <w:div w:id="866286651">
          <w:marLeft w:val="0"/>
          <w:marRight w:val="0"/>
          <w:marTop w:val="0"/>
          <w:marBottom w:val="0"/>
          <w:divBdr>
            <w:top w:val="none" w:sz="0" w:space="0" w:color="auto"/>
            <w:left w:val="none" w:sz="0" w:space="0" w:color="auto"/>
            <w:bottom w:val="none" w:sz="0" w:space="0" w:color="auto"/>
            <w:right w:val="none" w:sz="0" w:space="0" w:color="auto"/>
          </w:divBdr>
          <w:divsChild>
            <w:div w:id="1643076619">
              <w:marLeft w:val="0"/>
              <w:marRight w:val="0"/>
              <w:marTop w:val="0"/>
              <w:marBottom w:val="0"/>
              <w:divBdr>
                <w:top w:val="none" w:sz="0" w:space="0" w:color="auto"/>
                <w:left w:val="none" w:sz="0" w:space="0" w:color="auto"/>
                <w:bottom w:val="none" w:sz="0" w:space="0" w:color="auto"/>
                <w:right w:val="none" w:sz="0" w:space="0" w:color="auto"/>
              </w:divBdr>
            </w:div>
          </w:divsChild>
        </w:div>
        <w:div w:id="980118290">
          <w:marLeft w:val="0"/>
          <w:marRight w:val="0"/>
          <w:marTop w:val="0"/>
          <w:marBottom w:val="0"/>
          <w:divBdr>
            <w:top w:val="none" w:sz="0" w:space="0" w:color="auto"/>
            <w:left w:val="none" w:sz="0" w:space="0" w:color="auto"/>
            <w:bottom w:val="none" w:sz="0" w:space="0" w:color="auto"/>
            <w:right w:val="none" w:sz="0" w:space="0" w:color="auto"/>
          </w:divBdr>
          <w:divsChild>
            <w:div w:id="193466521">
              <w:marLeft w:val="0"/>
              <w:marRight w:val="0"/>
              <w:marTop w:val="0"/>
              <w:marBottom w:val="0"/>
              <w:divBdr>
                <w:top w:val="none" w:sz="0" w:space="0" w:color="auto"/>
                <w:left w:val="none" w:sz="0" w:space="0" w:color="auto"/>
                <w:bottom w:val="none" w:sz="0" w:space="0" w:color="auto"/>
                <w:right w:val="none" w:sz="0" w:space="0" w:color="auto"/>
              </w:divBdr>
            </w:div>
          </w:divsChild>
        </w:div>
        <w:div w:id="444689370">
          <w:marLeft w:val="0"/>
          <w:marRight w:val="0"/>
          <w:marTop w:val="0"/>
          <w:marBottom w:val="0"/>
          <w:divBdr>
            <w:top w:val="none" w:sz="0" w:space="0" w:color="auto"/>
            <w:left w:val="none" w:sz="0" w:space="0" w:color="auto"/>
            <w:bottom w:val="none" w:sz="0" w:space="0" w:color="auto"/>
            <w:right w:val="none" w:sz="0" w:space="0" w:color="auto"/>
          </w:divBdr>
          <w:divsChild>
            <w:div w:id="696857170">
              <w:marLeft w:val="0"/>
              <w:marRight w:val="0"/>
              <w:marTop w:val="0"/>
              <w:marBottom w:val="0"/>
              <w:divBdr>
                <w:top w:val="none" w:sz="0" w:space="0" w:color="auto"/>
                <w:left w:val="none" w:sz="0" w:space="0" w:color="auto"/>
                <w:bottom w:val="none" w:sz="0" w:space="0" w:color="auto"/>
                <w:right w:val="none" w:sz="0" w:space="0" w:color="auto"/>
              </w:divBdr>
            </w:div>
          </w:divsChild>
        </w:div>
        <w:div w:id="1487015052">
          <w:marLeft w:val="0"/>
          <w:marRight w:val="0"/>
          <w:marTop w:val="0"/>
          <w:marBottom w:val="0"/>
          <w:divBdr>
            <w:top w:val="none" w:sz="0" w:space="0" w:color="auto"/>
            <w:left w:val="none" w:sz="0" w:space="0" w:color="auto"/>
            <w:bottom w:val="none" w:sz="0" w:space="0" w:color="auto"/>
            <w:right w:val="none" w:sz="0" w:space="0" w:color="auto"/>
          </w:divBdr>
          <w:divsChild>
            <w:div w:id="604769793">
              <w:marLeft w:val="0"/>
              <w:marRight w:val="0"/>
              <w:marTop w:val="0"/>
              <w:marBottom w:val="0"/>
              <w:divBdr>
                <w:top w:val="none" w:sz="0" w:space="0" w:color="auto"/>
                <w:left w:val="none" w:sz="0" w:space="0" w:color="auto"/>
                <w:bottom w:val="none" w:sz="0" w:space="0" w:color="auto"/>
                <w:right w:val="none" w:sz="0" w:space="0" w:color="auto"/>
              </w:divBdr>
            </w:div>
          </w:divsChild>
        </w:div>
        <w:div w:id="1790660872">
          <w:marLeft w:val="0"/>
          <w:marRight w:val="0"/>
          <w:marTop w:val="0"/>
          <w:marBottom w:val="0"/>
          <w:divBdr>
            <w:top w:val="none" w:sz="0" w:space="0" w:color="auto"/>
            <w:left w:val="none" w:sz="0" w:space="0" w:color="auto"/>
            <w:bottom w:val="none" w:sz="0" w:space="0" w:color="auto"/>
            <w:right w:val="none" w:sz="0" w:space="0" w:color="auto"/>
          </w:divBdr>
          <w:divsChild>
            <w:div w:id="1878082087">
              <w:marLeft w:val="0"/>
              <w:marRight w:val="0"/>
              <w:marTop w:val="0"/>
              <w:marBottom w:val="0"/>
              <w:divBdr>
                <w:top w:val="none" w:sz="0" w:space="0" w:color="auto"/>
                <w:left w:val="none" w:sz="0" w:space="0" w:color="auto"/>
                <w:bottom w:val="none" w:sz="0" w:space="0" w:color="auto"/>
                <w:right w:val="none" w:sz="0" w:space="0" w:color="auto"/>
              </w:divBdr>
            </w:div>
          </w:divsChild>
        </w:div>
        <w:div w:id="1349598151">
          <w:marLeft w:val="0"/>
          <w:marRight w:val="0"/>
          <w:marTop w:val="0"/>
          <w:marBottom w:val="0"/>
          <w:divBdr>
            <w:top w:val="none" w:sz="0" w:space="0" w:color="auto"/>
            <w:left w:val="none" w:sz="0" w:space="0" w:color="auto"/>
            <w:bottom w:val="none" w:sz="0" w:space="0" w:color="auto"/>
            <w:right w:val="none" w:sz="0" w:space="0" w:color="auto"/>
          </w:divBdr>
          <w:divsChild>
            <w:div w:id="1311012461">
              <w:marLeft w:val="0"/>
              <w:marRight w:val="0"/>
              <w:marTop w:val="0"/>
              <w:marBottom w:val="0"/>
              <w:divBdr>
                <w:top w:val="none" w:sz="0" w:space="0" w:color="auto"/>
                <w:left w:val="none" w:sz="0" w:space="0" w:color="auto"/>
                <w:bottom w:val="none" w:sz="0" w:space="0" w:color="auto"/>
                <w:right w:val="none" w:sz="0" w:space="0" w:color="auto"/>
              </w:divBdr>
            </w:div>
          </w:divsChild>
        </w:div>
        <w:div w:id="690759324">
          <w:marLeft w:val="0"/>
          <w:marRight w:val="0"/>
          <w:marTop w:val="0"/>
          <w:marBottom w:val="0"/>
          <w:divBdr>
            <w:top w:val="none" w:sz="0" w:space="0" w:color="auto"/>
            <w:left w:val="none" w:sz="0" w:space="0" w:color="auto"/>
            <w:bottom w:val="none" w:sz="0" w:space="0" w:color="auto"/>
            <w:right w:val="none" w:sz="0" w:space="0" w:color="auto"/>
          </w:divBdr>
          <w:divsChild>
            <w:div w:id="1463116367">
              <w:marLeft w:val="0"/>
              <w:marRight w:val="0"/>
              <w:marTop w:val="0"/>
              <w:marBottom w:val="0"/>
              <w:divBdr>
                <w:top w:val="none" w:sz="0" w:space="0" w:color="auto"/>
                <w:left w:val="none" w:sz="0" w:space="0" w:color="auto"/>
                <w:bottom w:val="none" w:sz="0" w:space="0" w:color="auto"/>
                <w:right w:val="none" w:sz="0" w:space="0" w:color="auto"/>
              </w:divBdr>
            </w:div>
          </w:divsChild>
        </w:div>
        <w:div w:id="1390301017">
          <w:marLeft w:val="0"/>
          <w:marRight w:val="0"/>
          <w:marTop w:val="0"/>
          <w:marBottom w:val="0"/>
          <w:divBdr>
            <w:top w:val="none" w:sz="0" w:space="0" w:color="auto"/>
            <w:left w:val="none" w:sz="0" w:space="0" w:color="auto"/>
            <w:bottom w:val="none" w:sz="0" w:space="0" w:color="auto"/>
            <w:right w:val="none" w:sz="0" w:space="0" w:color="auto"/>
          </w:divBdr>
          <w:divsChild>
            <w:div w:id="1002271217">
              <w:marLeft w:val="0"/>
              <w:marRight w:val="0"/>
              <w:marTop w:val="0"/>
              <w:marBottom w:val="0"/>
              <w:divBdr>
                <w:top w:val="none" w:sz="0" w:space="0" w:color="auto"/>
                <w:left w:val="none" w:sz="0" w:space="0" w:color="auto"/>
                <w:bottom w:val="none" w:sz="0" w:space="0" w:color="auto"/>
                <w:right w:val="none" w:sz="0" w:space="0" w:color="auto"/>
              </w:divBdr>
            </w:div>
          </w:divsChild>
        </w:div>
        <w:div w:id="949971117">
          <w:marLeft w:val="0"/>
          <w:marRight w:val="0"/>
          <w:marTop w:val="0"/>
          <w:marBottom w:val="0"/>
          <w:divBdr>
            <w:top w:val="none" w:sz="0" w:space="0" w:color="auto"/>
            <w:left w:val="none" w:sz="0" w:space="0" w:color="auto"/>
            <w:bottom w:val="none" w:sz="0" w:space="0" w:color="auto"/>
            <w:right w:val="none" w:sz="0" w:space="0" w:color="auto"/>
          </w:divBdr>
          <w:divsChild>
            <w:div w:id="490676251">
              <w:marLeft w:val="0"/>
              <w:marRight w:val="0"/>
              <w:marTop w:val="0"/>
              <w:marBottom w:val="0"/>
              <w:divBdr>
                <w:top w:val="none" w:sz="0" w:space="0" w:color="auto"/>
                <w:left w:val="none" w:sz="0" w:space="0" w:color="auto"/>
                <w:bottom w:val="none" w:sz="0" w:space="0" w:color="auto"/>
                <w:right w:val="none" w:sz="0" w:space="0" w:color="auto"/>
              </w:divBdr>
            </w:div>
          </w:divsChild>
        </w:div>
        <w:div w:id="2037651347">
          <w:marLeft w:val="0"/>
          <w:marRight w:val="0"/>
          <w:marTop w:val="0"/>
          <w:marBottom w:val="0"/>
          <w:divBdr>
            <w:top w:val="none" w:sz="0" w:space="0" w:color="auto"/>
            <w:left w:val="none" w:sz="0" w:space="0" w:color="auto"/>
            <w:bottom w:val="none" w:sz="0" w:space="0" w:color="auto"/>
            <w:right w:val="none" w:sz="0" w:space="0" w:color="auto"/>
          </w:divBdr>
          <w:divsChild>
            <w:div w:id="1480196329">
              <w:marLeft w:val="0"/>
              <w:marRight w:val="0"/>
              <w:marTop w:val="0"/>
              <w:marBottom w:val="0"/>
              <w:divBdr>
                <w:top w:val="none" w:sz="0" w:space="0" w:color="auto"/>
                <w:left w:val="none" w:sz="0" w:space="0" w:color="auto"/>
                <w:bottom w:val="none" w:sz="0" w:space="0" w:color="auto"/>
                <w:right w:val="none" w:sz="0" w:space="0" w:color="auto"/>
              </w:divBdr>
            </w:div>
          </w:divsChild>
        </w:div>
        <w:div w:id="868566931">
          <w:marLeft w:val="0"/>
          <w:marRight w:val="0"/>
          <w:marTop w:val="0"/>
          <w:marBottom w:val="0"/>
          <w:divBdr>
            <w:top w:val="none" w:sz="0" w:space="0" w:color="auto"/>
            <w:left w:val="none" w:sz="0" w:space="0" w:color="auto"/>
            <w:bottom w:val="none" w:sz="0" w:space="0" w:color="auto"/>
            <w:right w:val="none" w:sz="0" w:space="0" w:color="auto"/>
          </w:divBdr>
          <w:divsChild>
            <w:div w:id="1831404482">
              <w:marLeft w:val="0"/>
              <w:marRight w:val="0"/>
              <w:marTop w:val="0"/>
              <w:marBottom w:val="0"/>
              <w:divBdr>
                <w:top w:val="none" w:sz="0" w:space="0" w:color="auto"/>
                <w:left w:val="none" w:sz="0" w:space="0" w:color="auto"/>
                <w:bottom w:val="none" w:sz="0" w:space="0" w:color="auto"/>
                <w:right w:val="none" w:sz="0" w:space="0" w:color="auto"/>
              </w:divBdr>
            </w:div>
          </w:divsChild>
        </w:div>
        <w:div w:id="661009837">
          <w:marLeft w:val="0"/>
          <w:marRight w:val="0"/>
          <w:marTop w:val="0"/>
          <w:marBottom w:val="0"/>
          <w:divBdr>
            <w:top w:val="none" w:sz="0" w:space="0" w:color="auto"/>
            <w:left w:val="none" w:sz="0" w:space="0" w:color="auto"/>
            <w:bottom w:val="none" w:sz="0" w:space="0" w:color="auto"/>
            <w:right w:val="none" w:sz="0" w:space="0" w:color="auto"/>
          </w:divBdr>
          <w:divsChild>
            <w:div w:id="1961759019">
              <w:marLeft w:val="0"/>
              <w:marRight w:val="0"/>
              <w:marTop w:val="0"/>
              <w:marBottom w:val="0"/>
              <w:divBdr>
                <w:top w:val="none" w:sz="0" w:space="0" w:color="auto"/>
                <w:left w:val="none" w:sz="0" w:space="0" w:color="auto"/>
                <w:bottom w:val="none" w:sz="0" w:space="0" w:color="auto"/>
                <w:right w:val="none" w:sz="0" w:space="0" w:color="auto"/>
              </w:divBdr>
            </w:div>
          </w:divsChild>
        </w:div>
        <w:div w:id="1168137667">
          <w:marLeft w:val="0"/>
          <w:marRight w:val="0"/>
          <w:marTop w:val="0"/>
          <w:marBottom w:val="0"/>
          <w:divBdr>
            <w:top w:val="none" w:sz="0" w:space="0" w:color="auto"/>
            <w:left w:val="none" w:sz="0" w:space="0" w:color="auto"/>
            <w:bottom w:val="none" w:sz="0" w:space="0" w:color="auto"/>
            <w:right w:val="none" w:sz="0" w:space="0" w:color="auto"/>
          </w:divBdr>
          <w:divsChild>
            <w:div w:id="1276861051">
              <w:marLeft w:val="0"/>
              <w:marRight w:val="0"/>
              <w:marTop w:val="0"/>
              <w:marBottom w:val="0"/>
              <w:divBdr>
                <w:top w:val="none" w:sz="0" w:space="0" w:color="auto"/>
                <w:left w:val="none" w:sz="0" w:space="0" w:color="auto"/>
                <w:bottom w:val="none" w:sz="0" w:space="0" w:color="auto"/>
                <w:right w:val="none" w:sz="0" w:space="0" w:color="auto"/>
              </w:divBdr>
            </w:div>
          </w:divsChild>
        </w:div>
        <w:div w:id="1159662087">
          <w:marLeft w:val="0"/>
          <w:marRight w:val="0"/>
          <w:marTop w:val="0"/>
          <w:marBottom w:val="0"/>
          <w:divBdr>
            <w:top w:val="none" w:sz="0" w:space="0" w:color="auto"/>
            <w:left w:val="none" w:sz="0" w:space="0" w:color="auto"/>
            <w:bottom w:val="none" w:sz="0" w:space="0" w:color="auto"/>
            <w:right w:val="none" w:sz="0" w:space="0" w:color="auto"/>
          </w:divBdr>
          <w:divsChild>
            <w:div w:id="736828793">
              <w:marLeft w:val="0"/>
              <w:marRight w:val="0"/>
              <w:marTop w:val="0"/>
              <w:marBottom w:val="0"/>
              <w:divBdr>
                <w:top w:val="none" w:sz="0" w:space="0" w:color="auto"/>
                <w:left w:val="none" w:sz="0" w:space="0" w:color="auto"/>
                <w:bottom w:val="none" w:sz="0" w:space="0" w:color="auto"/>
                <w:right w:val="none" w:sz="0" w:space="0" w:color="auto"/>
              </w:divBdr>
            </w:div>
          </w:divsChild>
        </w:div>
        <w:div w:id="2070375938">
          <w:marLeft w:val="0"/>
          <w:marRight w:val="0"/>
          <w:marTop w:val="0"/>
          <w:marBottom w:val="0"/>
          <w:divBdr>
            <w:top w:val="none" w:sz="0" w:space="0" w:color="auto"/>
            <w:left w:val="none" w:sz="0" w:space="0" w:color="auto"/>
            <w:bottom w:val="none" w:sz="0" w:space="0" w:color="auto"/>
            <w:right w:val="none" w:sz="0" w:space="0" w:color="auto"/>
          </w:divBdr>
          <w:divsChild>
            <w:div w:id="1145969702">
              <w:marLeft w:val="0"/>
              <w:marRight w:val="0"/>
              <w:marTop w:val="0"/>
              <w:marBottom w:val="0"/>
              <w:divBdr>
                <w:top w:val="none" w:sz="0" w:space="0" w:color="auto"/>
                <w:left w:val="none" w:sz="0" w:space="0" w:color="auto"/>
                <w:bottom w:val="none" w:sz="0" w:space="0" w:color="auto"/>
                <w:right w:val="none" w:sz="0" w:space="0" w:color="auto"/>
              </w:divBdr>
            </w:div>
          </w:divsChild>
        </w:div>
        <w:div w:id="1756659582">
          <w:marLeft w:val="0"/>
          <w:marRight w:val="0"/>
          <w:marTop w:val="0"/>
          <w:marBottom w:val="0"/>
          <w:divBdr>
            <w:top w:val="none" w:sz="0" w:space="0" w:color="auto"/>
            <w:left w:val="none" w:sz="0" w:space="0" w:color="auto"/>
            <w:bottom w:val="none" w:sz="0" w:space="0" w:color="auto"/>
            <w:right w:val="none" w:sz="0" w:space="0" w:color="auto"/>
          </w:divBdr>
          <w:divsChild>
            <w:div w:id="1830752113">
              <w:marLeft w:val="0"/>
              <w:marRight w:val="0"/>
              <w:marTop w:val="0"/>
              <w:marBottom w:val="0"/>
              <w:divBdr>
                <w:top w:val="none" w:sz="0" w:space="0" w:color="auto"/>
                <w:left w:val="none" w:sz="0" w:space="0" w:color="auto"/>
                <w:bottom w:val="none" w:sz="0" w:space="0" w:color="auto"/>
                <w:right w:val="none" w:sz="0" w:space="0" w:color="auto"/>
              </w:divBdr>
            </w:div>
          </w:divsChild>
        </w:div>
        <w:div w:id="1198741007">
          <w:marLeft w:val="0"/>
          <w:marRight w:val="0"/>
          <w:marTop w:val="0"/>
          <w:marBottom w:val="0"/>
          <w:divBdr>
            <w:top w:val="none" w:sz="0" w:space="0" w:color="auto"/>
            <w:left w:val="none" w:sz="0" w:space="0" w:color="auto"/>
            <w:bottom w:val="none" w:sz="0" w:space="0" w:color="auto"/>
            <w:right w:val="none" w:sz="0" w:space="0" w:color="auto"/>
          </w:divBdr>
          <w:divsChild>
            <w:div w:id="651982504">
              <w:marLeft w:val="0"/>
              <w:marRight w:val="0"/>
              <w:marTop w:val="0"/>
              <w:marBottom w:val="0"/>
              <w:divBdr>
                <w:top w:val="none" w:sz="0" w:space="0" w:color="auto"/>
                <w:left w:val="none" w:sz="0" w:space="0" w:color="auto"/>
                <w:bottom w:val="none" w:sz="0" w:space="0" w:color="auto"/>
                <w:right w:val="none" w:sz="0" w:space="0" w:color="auto"/>
              </w:divBdr>
            </w:div>
          </w:divsChild>
        </w:div>
        <w:div w:id="896474452">
          <w:marLeft w:val="0"/>
          <w:marRight w:val="0"/>
          <w:marTop w:val="0"/>
          <w:marBottom w:val="0"/>
          <w:divBdr>
            <w:top w:val="none" w:sz="0" w:space="0" w:color="auto"/>
            <w:left w:val="none" w:sz="0" w:space="0" w:color="auto"/>
            <w:bottom w:val="none" w:sz="0" w:space="0" w:color="auto"/>
            <w:right w:val="none" w:sz="0" w:space="0" w:color="auto"/>
          </w:divBdr>
          <w:divsChild>
            <w:div w:id="208960158">
              <w:marLeft w:val="0"/>
              <w:marRight w:val="0"/>
              <w:marTop w:val="0"/>
              <w:marBottom w:val="0"/>
              <w:divBdr>
                <w:top w:val="none" w:sz="0" w:space="0" w:color="auto"/>
                <w:left w:val="none" w:sz="0" w:space="0" w:color="auto"/>
                <w:bottom w:val="none" w:sz="0" w:space="0" w:color="auto"/>
                <w:right w:val="none" w:sz="0" w:space="0" w:color="auto"/>
              </w:divBdr>
            </w:div>
          </w:divsChild>
        </w:div>
        <w:div w:id="2082167018">
          <w:marLeft w:val="0"/>
          <w:marRight w:val="0"/>
          <w:marTop w:val="0"/>
          <w:marBottom w:val="0"/>
          <w:divBdr>
            <w:top w:val="none" w:sz="0" w:space="0" w:color="auto"/>
            <w:left w:val="none" w:sz="0" w:space="0" w:color="auto"/>
            <w:bottom w:val="none" w:sz="0" w:space="0" w:color="auto"/>
            <w:right w:val="none" w:sz="0" w:space="0" w:color="auto"/>
          </w:divBdr>
          <w:divsChild>
            <w:div w:id="609119219">
              <w:marLeft w:val="0"/>
              <w:marRight w:val="0"/>
              <w:marTop w:val="0"/>
              <w:marBottom w:val="0"/>
              <w:divBdr>
                <w:top w:val="none" w:sz="0" w:space="0" w:color="auto"/>
                <w:left w:val="none" w:sz="0" w:space="0" w:color="auto"/>
                <w:bottom w:val="none" w:sz="0" w:space="0" w:color="auto"/>
                <w:right w:val="none" w:sz="0" w:space="0" w:color="auto"/>
              </w:divBdr>
            </w:div>
          </w:divsChild>
        </w:div>
        <w:div w:id="244461042">
          <w:marLeft w:val="0"/>
          <w:marRight w:val="0"/>
          <w:marTop w:val="0"/>
          <w:marBottom w:val="0"/>
          <w:divBdr>
            <w:top w:val="none" w:sz="0" w:space="0" w:color="auto"/>
            <w:left w:val="none" w:sz="0" w:space="0" w:color="auto"/>
            <w:bottom w:val="none" w:sz="0" w:space="0" w:color="auto"/>
            <w:right w:val="none" w:sz="0" w:space="0" w:color="auto"/>
          </w:divBdr>
          <w:divsChild>
            <w:div w:id="1018236489">
              <w:marLeft w:val="0"/>
              <w:marRight w:val="0"/>
              <w:marTop w:val="0"/>
              <w:marBottom w:val="0"/>
              <w:divBdr>
                <w:top w:val="none" w:sz="0" w:space="0" w:color="auto"/>
                <w:left w:val="none" w:sz="0" w:space="0" w:color="auto"/>
                <w:bottom w:val="none" w:sz="0" w:space="0" w:color="auto"/>
                <w:right w:val="none" w:sz="0" w:space="0" w:color="auto"/>
              </w:divBdr>
            </w:div>
          </w:divsChild>
        </w:div>
        <w:div w:id="178392470">
          <w:marLeft w:val="0"/>
          <w:marRight w:val="0"/>
          <w:marTop w:val="0"/>
          <w:marBottom w:val="0"/>
          <w:divBdr>
            <w:top w:val="none" w:sz="0" w:space="0" w:color="auto"/>
            <w:left w:val="none" w:sz="0" w:space="0" w:color="auto"/>
            <w:bottom w:val="none" w:sz="0" w:space="0" w:color="auto"/>
            <w:right w:val="none" w:sz="0" w:space="0" w:color="auto"/>
          </w:divBdr>
          <w:divsChild>
            <w:div w:id="842934625">
              <w:marLeft w:val="0"/>
              <w:marRight w:val="0"/>
              <w:marTop w:val="0"/>
              <w:marBottom w:val="0"/>
              <w:divBdr>
                <w:top w:val="none" w:sz="0" w:space="0" w:color="auto"/>
                <w:left w:val="none" w:sz="0" w:space="0" w:color="auto"/>
                <w:bottom w:val="none" w:sz="0" w:space="0" w:color="auto"/>
                <w:right w:val="none" w:sz="0" w:space="0" w:color="auto"/>
              </w:divBdr>
            </w:div>
          </w:divsChild>
        </w:div>
        <w:div w:id="331955548">
          <w:marLeft w:val="0"/>
          <w:marRight w:val="0"/>
          <w:marTop w:val="0"/>
          <w:marBottom w:val="0"/>
          <w:divBdr>
            <w:top w:val="none" w:sz="0" w:space="0" w:color="auto"/>
            <w:left w:val="none" w:sz="0" w:space="0" w:color="auto"/>
            <w:bottom w:val="none" w:sz="0" w:space="0" w:color="auto"/>
            <w:right w:val="none" w:sz="0" w:space="0" w:color="auto"/>
          </w:divBdr>
          <w:divsChild>
            <w:div w:id="79313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5676">
      <w:bodyDiv w:val="1"/>
      <w:marLeft w:val="0"/>
      <w:marRight w:val="0"/>
      <w:marTop w:val="0"/>
      <w:marBottom w:val="0"/>
      <w:divBdr>
        <w:top w:val="none" w:sz="0" w:space="0" w:color="auto"/>
        <w:left w:val="none" w:sz="0" w:space="0" w:color="auto"/>
        <w:bottom w:val="none" w:sz="0" w:space="0" w:color="auto"/>
        <w:right w:val="none" w:sz="0" w:space="0" w:color="auto"/>
      </w:divBdr>
      <w:divsChild>
        <w:div w:id="249659172">
          <w:marLeft w:val="360"/>
          <w:marRight w:val="0"/>
          <w:marTop w:val="200"/>
          <w:marBottom w:val="0"/>
          <w:divBdr>
            <w:top w:val="none" w:sz="0" w:space="0" w:color="auto"/>
            <w:left w:val="none" w:sz="0" w:space="0" w:color="auto"/>
            <w:bottom w:val="none" w:sz="0" w:space="0" w:color="auto"/>
            <w:right w:val="none" w:sz="0" w:space="0" w:color="auto"/>
          </w:divBdr>
        </w:div>
        <w:div w:id="2106294020">
          <w:marLeft w:val="360"/>
          <w:marRight w:val="0"/>
          <w:marTop w:val="200"/>
          <w:marBottom w:val="0"/>
          <w:divBdr>
            <w:top w:val="none" w:sz="0" w:space="0" w:color="auto"/>
            <w:left w:val="none" w:sz="0" w:space="0" w:color="auto"/>
            <w:bottom w:val="none" w:sz="0" w:space="0" w:color="auto"/>
            <w:right w:val="none" w:sz="0" w:space="0" w:color="auto"/>
          </w:divBdr>
        </w:div>
        <w:div w:id="512375065">
          <w:marLeft w:val="360"/>
          <w:marRight w:val="0"/>
          <w:marTop w:val="200"/>
          <w:marBottom w:val="0"/>
          <w:divBdr>
            <w:top w:val="none" w:sz="0" w:space="0" w:color="auto"/>
            <w:left w:val="none" w:sz="0" w:space="0" w:color="auto"/>
            <w:bottom w:val="none" w:sz="0" w:space="0" w:color="auto"/>
            <w:right w:val="none" w:sz="0" w:space="0" w:color="auto"/>
          </w:divBdr>
        </w:div>
        <w:div w:id="1529486107">
          <w:marLeft w:val="360"/>
          <w:marRight w:val="0"/>
          <w:marTop w:val="200"/>
          <w:marBottom w:val="0"/>
          <w:divBdr>
            <w:top w:val="none" w:sz="0" w:space="0" w:color="auto"/>
            <w:left w:val="none" w:sz="0" w:space="0" w:color="auto"/>
            <w:bottom w:val="none" w:sz="0" w:space="0" w:color="auto"/>
            <w:right w:val="none" w:sz="0" w:space="0" w:color="auto"/>
          </w:divBdr>
        </w:div>
        <w:div w:id="1320378683">
          <w:marLeft w:val="1080"/>
          <w:marRight w:val="0"/>
          <w:marTop w:val="0"/>
          <w:marBottom w:val="0"/>
          <w:divBdr>
            <w:top w:val="none" w:sz="0" w:space="0" w:color="auto"/>
            <w:left w:val="none" w:sz="0" w:space="0" w:color="auto"/>
            <w:bottom w:val="none" w:sz="0" w:space="0" w:color="auto"/>
            <w:right w:val="none" w:sz="0" w:space="0" w:color="auto"/>
          </w:divBdr>
        </w:div>
        <w:div w:id="563371298">
          <w:marLeft w:val="1080"/>
          <w:marRight w:val="0"/>
          <w:marTop w:val="0"/>
          <w:marBottom w:val="0"/>
          <w:divBdr>
            <w:top w:val="none" w:sz="0" w:space="0" w:color="auto"/>
            <w:left w:val="none" w:sz="0" w:space="0" w:color="auto"/>
            <w:bottom w:val="none" w:sz="0" w:space="0" w:color="auto"/>
            <w:right w:val="none" w:sz="0" w:space="0" w:color="auto"/>
          </w:divBdr>
        </w:div>
        <w:div w:id="557940402">
          <w:marLeft w:val="1080"/>
          <w:marRight w:val="0"/>
          <w:marTop w:val="0"/>
          <w:marBottom w:val="0"/>
          <w:divBdr>
            <w:top w:val="none" w:sz="0" w:space="0" w:color="auto"/>
            <w:left w:val="none" w:sz="0" w:space="0" w:color="auto"/>
            <w:bottom w:val="none" w:sz="0" w:space="0" w:color="auto"/>
            <w:right w:val="none" w:sz="0" w:space="0" w:color="auto"/>
          </w:divBdr>
        </w:div>
        <w:div w:id="1608075409">
          <w:marLeft w:val="108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bcf.usc.edu/~gareth/ISL/ISLR%20First%20Printing.pdf" TargetMode="External"/><Relationship Id="rId21" Type="http://schemas.openxmlformats.org/officeDocument/2006/relationships/hyperlink" Target="https://www.letour.fr/en/history" TargetMode="External"/><Relationship Id="rId34" Type="http://schemas.openxmlformats.org/officeDocument/2006/relationships/header" Target="header1.xml"/><Relationship Id="rId7" Type="http://schemas.openxmlformats.org/officeDocument/2006/relationships/hyperlink" Target="mailto:skandhas@syr.edu" TargetMode="Externa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s3-us-west-2.amazonaws.com/syr-mac/prod/2017-0929+SYR-MSIM_0023+Data+Warehouse/Documents/WhichDWArchitectureIsMostSuccessful.pdf"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1keydata.com/datawarehousing/datawarehouse.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hyperlink" Target="https://tombreur.wordpress.com/2017/04/30/the-past-and-future-of-dimensionalmodeling" TargetMode="External"/><Relationship Id="rId37"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github.com/mafudge/learn-databases/" TargetMode="External"/><Relationship Id="rId36" Type="http://schemas.openxmlformats.org/officeDocument/2006/relationships/fontTable" Target="fontTable.xml"/><Relationship Id="rId10" Type="http://schemas.openxmlformats.org/officeDocument/2006/relationships/hyperlink" Target="https://github.com/subbukandhaswamy/IST782-MSADS" TargetMode="External"/><Relationship Id="rId19" Type="http://schemas.openxmlformats.org/officeDocument/2006/relationships/image" Target="media/image9.png"/><Relationship Id="rId31" Type="http://schemas.openxmlformats.org/officeDocument/2006/relationships/hyperlink" Target="http://www.bi-bestpractices.com/view-articles/4737" TargetMode="External"/><Relationship Id="rId4" Type="http://schemas.openxmlformats.org/officeDocument/2006/relationships/webSettings" Target="webSettings.xml"/><Relationship Id="rId9" Type="http://schemas.openxmlformats.org/officeDocument/2006/relationships/hyperlink" Target="https://drive.google.com/drive/folders/1hrhs_qrq-07ghDqtCAC2Pc0IAKQMo3rK?usp=sharing"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www.deeplearningbook.org/" TargetMode="External"/><Relationship Id="rId30" Type="http://schemas.openxmlformats.org/officeDocument/2006/relationships/hyperlink" Target="https://www.kimballgroup.com/category/articles-design-tips/" TargetMode="External"/><Relationship Id="rId35" Type="http://schemas.openxmlformats.org/officeDocument/2006/relationships/footer" Target="footer1.xml"/><Relationship Id="rId8" Type="http://schemas.openxmlformats.org/officeDocument/2006/relationships/hyperlink" Target="mailto:skandhas@syr.edu" TargetMode="Externa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13</TotalTime>
  <Pages>18</Pages>
  <Words>2482</Words>
  <Characters>14149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NETID: SKANDHAS</vt:lpstr>
    </vt:vector>
  </TitlesOfParts>
  <Company/>
  <LinksUpToDate>false</LinksUpToDate>
  <CharactersWithSpaces>16598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NETID: SKANDHAS</dc:title>
  <dc:subject/>
  <dc:creator>Subbu Kandhaswamy</dc:creator>
  <cp:keywords/>
  <dc:description/>
  <cp:lastModifiedBy>Subbu Kandhaswamy</cp:lastModifiedBy>
  <cp:revision>3</cp:revision>
  <dcterms:created xsi:type="dcterms:W3CDTF">2022-02-15T05:31:00Z</dcterms:created>
  <dcterms:modified xsi:type="dcterms:W3CDTF">2022-02-15T05:44:00Z</dcterms:modified>
</cp:coreProperties>
</file>